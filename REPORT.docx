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4B8B6D" w14:textId="77777777" w:rsidR="009C72FD" w:rsidRPr="009C72FD" w:rsidRDefault="009C72FD" w:rsidP="009C72FD">
      <w:pPr>
        <w:jc w:val="center"/>
        <w:rPr>
          <w:sz w:val="28"/>
          <w:szCs w:val="28"/>
        </w:rPr>
      </w:pPr>
      <w:r w:rsidRPr="009C72FD">
        <w:rPr>
          <w:sz w:val="28"/>
          <w:szCs w:val="28"/>
        </w:rPr>
        <w:t>VIETNAM NATIONAL UNIVERSITY HO CHI MINH CITY</w:t>
      </w:r>
    </w:p>
    <w:p w14:paraId="47309DCD" w14:textId="0CB09DC4" w:rsidR="009C72FD" w:rsidRPr="009C72FD" w:rsidRDefault="009C72FD" w:rsidP="009C72FD">
      <w:pPr>
        <w:jc w:val="center"/>
        <w:rPr>
          <w:sz w:val="28"/>
          <w:szCs w:val="28"/>
        </w:rPr>
      </w:pPr>
      <w:r w:rsidRPr="009C72FD">
        <w:rPr>
          <w:sz w:val="28"/>
          <w:szCs w:val="28"/>
        </w:rPr>
        <w:t>INTERNATIONAL UNIVERSITY</w:t>
      </w:r>
    </w:p>
    <w:p w14:paraId="79ED263C" w14:textId="6118A112" w:rsidR="009C72FD" w:rsidRDefault="009C72FD" w:rsidP="009C72FD">
      <w:pPr>
        <w:rPr>
          <w:b/>
          <w:bCs/>
        </w:rPr>
      </w:pPr>
    </w:p>
    <w:p w14:paraId="4C6E555D" w14:textId="77777777" w:rsidR="009C72FD" w:rsidRPr="009C72FD" w:rsidRDefault="009C72FD" w:rsidP="009C72FD">
      <w:pPr>
        <w:jc w:val="center"/>
      </w:pPr>
    </w:p>
    <w:p w14:paraId="2F22AD12" w14:textId="196D73D6" w:rsidR="009C72FD" w:rsidRPr="009C72FD" w:rsidRDefault="009C72FD" w:rsidP="009C72FD">
      <w:pPr>
        <w:jc w:val="center"/>
      </w:pPr>
      <w:r w:rsidRPr="009C72FD">
        <w:rPr>
          <w:noProof/>
        </w:rPr>
        <w:drawing>
          <wp:inline distT="0" distB="0" distL="0" distR="0" wp14:anchorId="3FA11912" wp14:editId="1B69FF9E">
            <wp:extent cx="2190750" cy="2190750"/>
            <wp:effectExtent l="0" t="0" r="0" b="0"/>
            <wp:docPr id="2100696176"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pic:spPr>
                </pic:pic>
              </a:graphicData>
            </a:graphic>
          </wp:inline>
        </w:drawing>
      </w:r>
    </w:p>
    <w:p w14:paraId="60565F15" w14:textId="77777777" w:rsidR="009C72FD" w:rsidRDefault="009C72FD" w:rsidP="009C72FD">
      <w:pPr>
        <w:jc w:val="center"/>
      </w:pPr>
    </w:p>
    <w:p w14:paraId="3ADEC64A" w14:textId="77777777" w:rsidR="009C72FD" w:rsidRPr="009C72FD" w:rsidRDefault="009C72FD" w:rsidP="009C72FD">
      <w:pPr>
        <w:jc w:val="center"/>
      </w:pPr>
    </w:p>
    <w:p w14:paraId="6C8A96C5" w14:textId="5A15C14F" w:rsidR="009C72FD" w:rsidRPr="009C72FD" w:rsidRDefault="009C72FD" w:rsidP="009C72FD">
      <w:pPr>
        <w:jc w:val="center"/>
        <w:rPr>
          <w:b/>
          <w:bCs/>
          <w:sz w:val="48"/>
          <w:szCs w:val="48"/>
        </w:rPr>
      </w:pPr>
      <w:r w:rsidRPr="009C72FD">
        <w:rPr>
          <w:b/>
          <w:bCs/>
          <w:sz w:val="48"/>
          <w:szCs w:val="48"/>
        </w:rPr>
        <w:t>WEB APPLICATION DEVELOPMENT</w:t>
      </w:r>
    </w:p>
    <w:p w14:paraId="3571818E" w14:textId="4B971602" w:rsidR="009C72FD" w:rsidRDefault="009C72FD" w:rsidP="009C72FD">
      <w:pPr>
        <w:jc w:val="center"/>
        <w:rPr>
          <w:b/>
          <w:bCs/>
          <w:sz w:val="48"/>
          <w:szCs w:val="48"/>
        </w:rPr>
      </w:pPr>
      <w:r w:rsidRPr="009C72FD">
        <w:rPr>
          <w:b/>
          <w:bCs/>
          <w:sz w:val="48"/>
          <w:szCs w:val="48"/>
        </w:rPr>
        <w:t>PROJECT</w:t>
      </w:r>
    </w:p>
    <w:p w14:paraId="5FE034EE" w14:textId="35E025D9" w:rsidR="009C72FD" w:rsidRDefault="009C72FD" w:rsidP="009C72FD">
      <w:pPr>
        <w:jc w:val="center"/>
        <w:rPr>
          <w:sz w:val="28"/>
          <w:szCs w:val="28"/>
        </w:rPr>
      </w:pPr>
      <w:proofErr w:type="gramStart"/>
      <w:r>
        <w:rPr>
          <w:sz w:val="28"/>
          <w:szCs w:val="28"/>
        </w:rPr>
        <w:t>By:</w:t>
      </w:r>
      <w:proofErr w:type="gramEnd"/>
    </w:p>
    <w:p w14:paraId="375C3552" w14:textId="77777777" w:rsidR="009C72FD" w:rsidRPr="009C72FD" w:rsidRDefault="009C72FD" w:rsidP="009C72FD">
      <w:pPr>
        <w:jc w:val="center"/>
        <w:rPr>
          <w:sz w:val="28"/>
          <w:szCs w:val="28"/>
        </w:rPr>
      </w:pPr>
      <w:r w:rsidRPr="009C72FD">
        <w:rPr>
          <w:sz w:val="28"/>
          <w:szCs w:val="28"/>
        </w:rPr>
        <w:t>NGUYEN QUOC DAT – ITITIU21171</w:t>
      </w:r>
    </w:p>
    <w:p w14:paraId="67766CF1" w14:textId="2E869C5F" w:rsidR="009C72FD" w:rsidRPr="009C72FD" w:rsidRDefault="009C72FD" w:rsidP="009C72FD">
      <w:pPr>
        <w:jc w:val="center"/>
        <w:rPr>
          <w:sz w:val="28"/>
          <w:szCs w:val="28"/>
        </w:rPr>
      </w:pPr>
      <w:r w:rsidRPr="009C72FD">
        <w:rPr>
          <w:sz w:val="28"/>
          <w:szCs w:val="28"/>
        </w:rPr>
        <w:t xml:space="preserve">NGUYEN </w:t>
      </w:r>
      <w:r w:rsidRPr="02CFD7C2">
        <w:rPr>
          <w:sz w:val="28"/>
          <w:szCs w:val="28"/>
        </w:rPr>
        <w:t>S</w:t>
      </w:r>
      <w:r w:rsidR="188F6563" w:rsidRPr="02CFD7C2">
        <w:rPr>
          <w:sz w:val="28"/>
          <w:szCs w:val="28"/>
        </w:rPr>
        <w:t>Y</w:t>
      </w:r>
      <w:r w:rsidRPr="009C72FD">
        <w:rPr>
          <w:sz w:val="28"/>
          <w:szCs w:val="28"/>
        </w:rPr>
        <w:t xml:space="preserve"> THUY </w:t>
      </w:r>
      <w:r w:rsidR="00400984">
        <w:rPr>
          <w:sz w:val="28"/>
          <w:szCs w:val="28"/>
        </w:rPr>
        <w:t>–</w:t>
      </w:r>
      <w:r w:rsidRPr="009C72FD">
        <w:rPr>
          <w:sz w:val="28"/>
          <w:szCs w:val="28"/>
        </w:rPr>
        <w:t xml:space="preserve"> ITITIU</w:t>
      </w:r>
      <w:r w:rsidR="00400984">
        <w:rPr>
          <w:sz w:val="28"/>
          <w:szCs w:val="28"/>
        </w:rPr>
        <w:t>21326</w:t>
      </w:r>
    </w:p>
    <w:p w14:paraId="3D200615" w14:textId="03BB5627" w:rsidR="009C72FD" w:rsidRPr="009C72FD" w:rsidRDefault="009C72FD" w:rsidP="009C72FD">
      <w:pPr>
        <w:jc w:val="center"/>
        <w:rPr>
          <w:sz w:val="28"/>
          <w:szCs w:val="28"/>
        </w:rPr>
      </w:pPr>
      <w:r w:rsidRPr="009C72FD">
        <w:rPr>
          <w:sz w:val="28"/>
          <w:szCs w:val="28"/>
        </w:rPr>
        <w:t>PHAM TRUNG DUNG – ITITIU21007</w:t>
      </w:r>
    </w:p>
    <w:p w14:paraId="6C1069A0" w14:textId="77777777" w:rsidR="009C72FD" w:rsidRDefault="009C72FD" w:rsidP="009C72FD">
      <w:pPr>
        <w:jc w:val="center"/>
        <w:rPr>
          <w:b/>
          <w:bCs/>
        </w:rPr>
      </w:pPr>
    </w:p>
    <w:p w14:paraId="40C9B9BF" w14:textId="77777777" w:rsidR="009C72FD" w:rsidRDefault="009C72FD" w:rsidP="009C72FD">
      <w:pPr>
        <w:jc w:val="center"/>
        <w:rPr>
          <w:b/>
          <w:bCs/>
        </w:rPr>
      </w:pPr>
    </w:p>
    <w:p w14:paraId="6953379E" w14:textId="77777777" w:rsidR="009C72FD" w:rsidRDefault="009C72FD" w:rsidP="009C72FD">
      <w:pPr>
        <w:rPr>
          <w:b/>
          <w:bCs/>
        </w:rPr>
      </w:pPr>
    </w:p>
    <w:p w14:paraId="0F5BC411" w14:textId="77777777" w:rsidR="009C72FD" w:rsidRDefault="009C72FD" w:rsidP="009C72FD">
      <w:pPr>
        <w:jc w:val="center"/>
        <w:rPr>
          <w:b/>
          <w:bCs/>
        </w:rPr>
      </w:pPr>
    </w:p>
    <w:p w14:paraId="3F03F13E" w14:textId="77777777" w:rsidR="009C72FD" w:rsidRDefault="009C72FD" w:rsidP="009C72FD">
      <w:pPr>
        <w:jc w:val="center"/>
        <w:rPr>
          <w:b/>
          <w:bCs/>
        </w:rPr>
      </w:pPr>
    </w:p>
    <w:p w14:paraId="42A25CAC" w14:textId="623CEA59" w:rsidR="009C72FD" w:rsidRPr="00D15905" w:rsidRDefault="009C72FD" w:rsidP="00D15905">
      <w:pPr>
        <w:jc w:val="center"/>
        <w:rPr>
          <w:sz w:val="28"/>
          <w:szCs w:val="28"/>
        </w:rPr>
      </w:pPr>
      <w:r w:rsidRPr="009C72FD">
        <w:rPr>
          <w:sz w:val="28"/>
          <w:szCs w:val="28"/>
        </w:rPr>
        <w:t>SCHOOL OF COMPUTER SCIENCE AND ENGINEERING</w:t>
      </w:r>
    </w:p>
    <w:sdt>
      <w:sdtPr>
        <w:rPr>
          <w:rFonts w:asciiTheme="minorHAnsi" w:eastAsiaTheme="minorEastAsia" w:hAnsiTheme="minorHAnsi" w:cstheme="minorBidi"/>
          <w:color w:val="auto"/>
          <w:kern w:val="2"/>
          <w:sz w:val="24"/>
          <w:szCs w:val="24"/>
          <w:lang w:eastAsia="zh-CN"/>
          <w14:ligatures w14:val="standardContextual"/>
        </w:rPr>
        <w:id w:val="-1657133499"/>
        <w:docPartObj>
          <w:docPartGallery w:val="Table of Contents"/>
          <w:docPartUnique/>
        </w:docPartObj>
      </w:sdtPr>
      <w:sdtEndPr>
        <w:rPr>
          <w:b/>
          <w:bCs/>
          <w:noProof/>
        </w:rPr>
      </w:sdtEndPr>
      <w:sdtContent>
        <w:p w14:paraId="4388B50C" w14:textId="26F299CB" w:rsidR="00D15905" w:rsidRDefault="00D15905">
          <w:pPr>
            <w:pStyle w:val="TOCHeading"/>
          </w:pPr>
          <w:r>
            <w:t>OUTLINES</w:t>
          </w:r>
        </w:p>
        <w:p w14:paraId="5D7A0239" w14:textId="3B387589" w:rsidR="003E17B3" w:rsidRDefault="00D15905">
          <w:pPr>
            <w:pStyle w:val="TOC1"/>
            <w:tabs>
              <w:tab w:val="left" w:pos="480"/>
              <w:tab w:val="right" w:leader="dot" w:pos="9350"/>
            </w:tabs>
            <w:rPr>
              <w:noProof/>
            </w:rPr>
          </w:pPr>
          <w:r>
            <w:fldChar w:fldCharType="begin"/>
          </w:r>
          <w:r>
            <w:instrText xml:space="preserve"> TOC \o "1-3" \h \z \u </w:instrText>
          </w:r>
          <w:r>
            <w:fldChar w:fldCharType="separate"/>
          </w:r>
          <w:hyperlink w:anchor="_Toc185189828" w:history="1">
            <w:r w:rsidR="003E17B3" w:rsidRPr="00F45D7A">
              <w:rPr>
                <w:rStyle w:val="Hyperlink"/>
                <w:b/>
                <w:bCs/>
                <w:noProof/>
              </w:rPr>
              <w:t>I.</w:t>
            </w:r>
            <w:r w:rsidR="003E17B3">
              <w:rPr>
                <w:noProof/>
              </w:rPr>
              <w:tab/>
            </w:r>
            <w:r w:rsidR="003E17B3" w:rsidRPr="00F45D7A">
              <w:rPr>
                <w:rStyle w:val="Hyperlink"/>
                <w:b/>
                <w:bCs/>
                <w:noProof/>
              </w:rPr>
              <w:t>INTRODUCTION</w:t>
            </w:r>
            <w:r w:rsidR="003E17B3">
              <w:rPr>
                <w:noProof/>
                <w:webHidden/>
              </w:rPr>
              <w:tab/>
            </w:r>
            <w:r w:rsidR="003E17B3">
              <w:rPr>
                <w:noProof/>
                <w:webHidden/>
              </w:rPr>
              <w:fldChar w:fldCharType="begin"/>
            </w:r>
            <w:r w:rsidR="003E17B3">
              <w:rPr>
                <w:noProof/>
                <w:webHidden/>
              </w:rPr>
              <w:instrText xml:space="preserve"> PAGEREF _Toc185189828 \h </w:instrText>
            </w:r>
            <w:r w:rsidR="003E17B3">
              <w:rPr>
                <w:noProof/>
                <w:webHidden/>
              </w:rPr>
            </w:r>
            <w:r w:rsidR="003E17B3">
              <w:rPr>
                <w:noProof/>
                <w:webHidden/>
              </w:rPr>
              <w:fldChar w:fldCharType="separate"/>
            </w:r>
            <w:r w:rsidR="00896875">
              <w:rPr>
                <w:noProof/>
                <w:webHidden/>
              </w:rPr>
              <w:t>3</w:t>
            </w:r>
            <w:r w:rsidR="003E17B3">
              <w:rPr>
                <w:noProof/>
                <w:webHidden/>
              </w:rPr>
              <w:fldChar w:fldCharType="end"/>
            </w:r>
          </w:hyperlink>
        </w:p>
        <w:p w14:paraId="2CB4327A" w14:textId="6B018E6F" w:rsidR="003E17B3" w:rsidRDefault="003E17B3">
          <w:pPr>
            <w:pStyle w:val="TOC2"/>
            <w:tabs>
              <w:tab w:val="left" w:pos="720"/>
              <w:tab w:val="right" w:leader="dot" w:pos="9350"/>
            </w:tabs>
            <w:rPr>
              <w:noProof/>
            </w:rPr>
          </w:pPr>
          <w:hyperlink w:anchor="_Toc185189829" w:history="1">
            <w:r w:rsidRPr="00F45D7A">
              <w:rPr>
                <w:rStyle w:val="Hyperlink"/>
                <w:b/>
                <w:bCs/>
                <w:noProof/>
              </w:rPr>
              <w:t>1.</w:t>
            </w:r>
            <w:r>
              <w:rPr>
                <w:noProof/>
              </w:rPr>
              <w:tab/>
            </w:r>
            <w:r w:rsidRPr="00F45D7A">
              <w:rPr>
                <w:rStyle w:val="Hyperlink"/>
                <w:b/>
                <w:bCs/>
                <w:noProof/>
              </w:rPr>
              <w:t>ABOUT US</w:t>
            </w:r>
            <w:r>
              <w:rPr>
                <w:noProof/>
                <w:webHidden/>
              </w:rPr>
              <w:tab/>
            </w:r>
            <w:r>
              <w:rPr>
                <w:noProof/>
                <w:webHidden/>
              </w:rPr>
              <w:fldChar w:fldCharType="begin"/>
            </w:r>
            <w:r>
              <w:rPr>
                <w:noProof/>
                <w:webHidden/>
              </w:rPr>
              <w:instrText xml:space="preserve"> PAGEREF _Toc185189829 \h </w:instrText>
            </w:r>
            <w:r>
              <w:rPr>
                <w:noProof/>
                <w:webHidden/>
              </w:rPr>
            </w:r>
            <w:r>
              <w:rPr>
                <w:noProof/>
                <w:webHidden/>
              </w:rPr>
              <w:fldChar w:fldCharType="separate"/>
            </w:r>
            <w:r w:rsidR="00896875">
              <w:rPr>
                <w:noProof/>
                <w:webHidden/>
              </w:rPr>
              <w:t>3</w:t>
            </w:r>
            <w:r>
              <w:rPr>
                <w:noProof/>
                <w:webHidden/>
              </w:rPr>
              <w:fldChar w:fldCharType="end"/>
            </w:r>
          </w:hyperlink>
        </w:p>
        <w:p w14:paraId="18015022" w14:textId="79081452" w:rsidR="003E17B3" w:rsidRDefault="003E17B3">
          <w:pPr>
            <w:pStyle w:val="TOC2"/>
            <w:tabs>
              <w:tab w:val="left" w:pos="720"/>
              <w:tab w:val="right" w:leader="dot" w:pos="9350"/>
            </w:tabs>
            <w:rPr>
              <w:noProof/>
            </w:rPr>
          </w:pPr>
          <w:hyperlink w:anchor="_Toc185189830" w:history="1">
            <w:r w:rsidRPr="00F45D7A">
              <w:rPr>
                <w:rStyle w:val="Hyperlink"/>
                <w:b/>
                <w:bCs/>
                <w:noProof/>
              </w:rPr>
              <w:t>2.</w:t>
            </w:r>
            <w:r>
              <w:rPr>
                <w:noProof/>
              </w:rPr>
              <w:tab/>
            </w:r>
            <w:r w:rsidRPr="00F45D7A">
              <w:rPr>
                <w:rStyle w:val="Hyperlink"/>
                <w:b/>
                <w:bCs/>
                <w:noProof/>
              </w:rPr>
              <w:t>THE PRODUCT’S INFORMATION</w:t>
            </w:r>
            <w:r>
              <w:rPr>
                <w:noProof/>
                <w:webHidden/>
              </w:rPr>
              <w:tab/>
            </w:r>
            <w:r>
              <w:rPr>
                <w:noProof/>
                <w:webHidden/>
              </w:rPr>
              <w:fldChar w:fldCharType="begin"/>
            </w:r>
            <w:r>
              <w:rPr>
                <w:noProof/>
                <w:webHidden/>
              </w:rPr>
              <w:instrText xml:space="preserve"> PAGEREF _Toc185189830 \h </w:instrText>
            </w:r>
            <w:r>
              <w:rPr>
                <w:noProof/>
                <w:webHidden/>
              </w:rPr>
            </w:r>
            <w:r>
              <w:rPr>
                <w:noProof/>
                <w:webHidden/>
              </w:rPr>
              <w:fldChar w:fldCharType="separate"/>
            </w:r>
            <w:r w:rsidR="00896875">
              <w:rPr>
                <w:noProof/>
                <w:webHidden/>
              </w:rPr>
              <w:t>3</w:t>
            </w:r>
            <w:r>
              <w:rPr>
                <w:noProof/>
                <w:webHidden/>
              </w:rPr>
              <w:fldChar w:fldCharType="end"/>
            </w:r>
          </w:hyperlink>
        </w:p>
        <w:p w14:paraId="056BEBB7" w14:textId="071B76C4" w:rsidR="003E17B3" w:rsidRDefault="003E17B3">
          <w:pPr>
            <w:pStyle w:val="TOC2"/>
            <w:tabs>
              <w:tab w:val="left" w:pos="720"/>
              <w:tab w:val="right" w:leader="dot" w:pos="9350"/>
            </w:tabs>
            <w:rPr>
              <w:noProof/>
            </w:rPr>
          </w:pPr>
          <w:hyperlink w:anchor="_Toc185189831" w:history="1">
            <w:r w:rsidRPr="00F45D7A">
              <w:rPr>
                <w:rStyle w:val="Hyperlink"/>
                <w:b/>
                <w:bCs/>
                <w:noProof/>
              </w:rPr>
              <w:t>3.</w:t>
            </w:r>
            <w:r>
              <w:rPr>
                <w:noProof/>
              </w:rPr>
              <w:tab/>
            </w:r>
            <w:r w:rsidRPr="00F45D7A">
              <w:rPr>
                <w:rStyle w:val="Hyperlink"/>
                <w:b/>
                <w:bCs/>
                <w:noProof/>
              </w:rPr>
              <w:t>DEVELOPMENT ENVIRONMENT</w:t>
            </w:r>
            <w:r>
              <w:rPr>
                <w:noProof/>
                <w:webHidden/>
              </w:rPr>
              <w:tab/>
            </w:r>
            <w:r>
              <w:rPr>
                <w:noProof/>
                <w:webHidden/>
              </w:rPr>
              <w:fldChar w:fldCharType="begin"/>
            </w:r>
            <w:r>
              <w:rPr>
                <w:noProof/>
                <w:webHidden/>
              </w:rPr>
              <w:instrText xml:space="preserve"> PAGEREF _Toc185189831 \h </w:instrText>
            </w:r>
            <w:r>
              <w:rPr>
                <w:noProof/>
                <w:webHidden/>
              </w:rPr>
            </w:r>
            <w:r>
              <w:rPr>
                <w:noProof/>
                <w:webHidden/>
              </w:rPr>
              <w:fldChar w:fldCharType="separate"/>
            </w:r>
            <w:r w:rsidR="00896875">
              <w:rPr>
                <w:noProof/>
                <w:webHidden/>
              </w:rPr>
              <w:t>3</w:t>
            </w:r>
            <w:r>
              <w:rPr>
                <w:noProof/>
                <w:webHidden/>
              </w:rPr>
              <w:fldChar w:fldCharType="end"/>
            </w:r>
          </w:hyperlink>
        </w:p>
        <w:p w14:paraId="183E8A46" w14:textId="74647002" w:rsidR="003E17B3" w:rsidRDefault="003E17B3">
          <w:pPr>
            <w:pStyle w:val="TOC1"/>
            <w:tabs>
              <w:tab w:val="left" w:pos="480"/>
              <w:tab w:val="right" w:leader="dot" w:pos="9350"/>
            </w:tabs>
            <w:rPr>
              <w:noProof/>
            </w:rPr>
          </w:pPr>
          <w:hyperlink w:anchor="_Toc185189832" w:history="1">
            <w:r w:rsidRPr="00F45D7A">
              <w:rPr>
                <w:rStyle w:val="Hyperlink"/>
                <w:b/>
                <w:bCs/>
                <w:noProof/>
              </w:rPr>
              <w:t>II.</w:t>
            </w:r>
            <w:r>
              <w:rPr>
                <w:noProof/>
              </w:rPr>
              <w:tab/>
            </w:r>
            <w:r w:rsidRPr="00F45D7A">
              <w:rPr>
                <w:rStyle w:val="Hyperlink"/>
                <w:b/>
                <w:bCs/>
                <w:noProof/>
              </w:rPr>
              <w:t>REQUIREMENT ANALYSIS AND DESIGN</w:t>
            </w:r>
            <w:r>
              <w:rPr>
                <w:noProof/>
                <w:webHidden/>
              </w:rPr>
              <w:tab/>
            </w:r>
            <w:r>
              <w:rPr>
                <w:noProof/>
                <w:webHidden/>
              </w:rPr>
              <w:fldChar w:fldCharType="begin"/>
            </w:r>
            <w:r>
              <w:rPr>
                <w:noProof/>
                <w:webHidden/>
              </w:rPr>
              <w:instrText xml:space="preserve"> PAGEREF _Toc185189832 \h </w:instrText>
            </w:r>
            <w:r>
              <w:rPr>
                <w:noProof/>
                <w:webHidden/>
              </w:rPr>
            </w:r>
            <w:r>
              <w:rPr>
                <w:noProof/>
                <w:webHidden/>
              </w:rPr>
              <w:fldChar w:fldCharType="separate"/>
            </w:r>
            <w:r w:rsidR="00896875">
              <w:rPr>
                <w:noProof/>
                <w:webHidden/>
              </w:rPr>
              <w:t>5</w:t>
            </w:r>
            <w:r>
              <w:rPr>
                <w:noProof/>
                <w:webHidden/>
              </w:rPr>
              <w:fldChar w:fldCharType="end"/>
            </w:r>
          </w:hyperlink>
        </w:p>
        <w:p w14:paraId="324B5B26" w14:textId="664AFE4C" w:rsidR="003E17B3" w:rsidRDefault="003E17B3">
          <w:pPr>
            <w:pStyle w:val="TOC2"/>
            <w:tabs>
              <w:tab w:val="left" w:pos="720"/>
              <w:tab w:val="right" w:leader="dot" w:pos="9350"/>
            </w:tabs>
            <w:rPr>
              <w:noProof/>
            </w:rPr>
          </w:pPr>
          <w:hyperlink w:anchor="_Toc185189833" w:history="1">
            <w:r w:rsidRPr="00F45D7A">
              <w:rPr>
                <w:rStyle w:val="Hyperlink"/>
                <w:b/>
                <w:bCs/>
                <w:noProof/>
              </w:rPr>
              <w:t>1.</w:t>
            </w:r>
            <w:r>
              <w:rPr>
                <w:noProof/>
              </w:rPr>
              <w:tab/>
            </w:r>
            <w:r w:rsidRPr="00F45D7A">
              <w:rPr>
                <w:rStyle w:val="Hyperlink"/>
                <w:b/>
                <w:bCs/>
                <w:noProof/>
              </w:rPr>
              <w:t>REQUIREMENT ANALYSIS</w:t>
            </w:r>
            <w:r>
              <w:rPr>
                <w:noProof/>
                <w:webHidden/>
              </w:rPr>
              <w:tab/>
            </w:r>
            <w:r>
              <w:rPr>
                <w:noProof/>
                <w:webHidden/>
              </w:rPr>
              <w:fldChar w:fldCharType="begin"/>
            </w:r>
            <w:r>
              <w:rPr>
                <w:noProof/>
                <w:webHidden/>
              </w:rPr>
              <w:instrText xml:space="preserve"> PAGEREF _Toc185189833 \h </w:instrText>
            </w:r>
            <w:r>
              <w:rPr>
                <w:noProof/>
                <w:webHidden/>
              </w:rPr>
            </w:r>
            <w:r>
              <w:rPr>
                <w:noProof/>
                <w:webHidden/>
              </w:rPr>
              <w:fldChar w:fldCharType="separate"/>
            </w:r>
            <w:r w:rsidR="00896875">
              <w:rPr>
                <w:noProof/>
                <w:webHidden/>
              </w:rPr>
              <w:t>5</w:t>
            </w:r>
            <w:r>
              <w:rPr>
                <w:noProof/>
                <w:webHidden/>
              </w:rPr>
              <w:fldChar w:fldCharType="end"/>
            </w:r>
          </w:hyperlink>
        </w:p>
        <w:p w14:paraId="0FF491BB" w14:textId="3066AB56" w:rsidR="003E17B3" w:rsidRDefault="003E17B3">
          <w:pPr>
            <w:pStyle w:val="TOC3"/>
            <w:tabs>
              <w:tab w:val="left" w:pos="960"/>
              <w:tab w:val="right" w:leader="dot" w:pos="9350"/>
            </w:tabs>
            <w:rPr>
              <w:noProof/>
            </w:rPr>
          </w:pPr>
          <w:hyperlink w:anchor="_Toc185189834" w:history="1">
            <w:r w:rsidRPr="00F45D7A">
              <w:rPr>
                <w:rStyle w:val="Hyperlink"/>
                <w:b/>
                <w:bCs/>
                <w:noProof/>
              </w:rPr>
              <w:t>A.</w:t>
            </w:r>
            <w:r>
              <w:rPr>
                <w:noProof/>
              </w:rPr>
              <w:tab/>
            </w:r>
            <w:r w:rsidRPr="00F45D7A">
              <w:rPr>
                <w:rStyle w:val="Hyperlink"/>
                <w:b/>
                <w:bCs/>
                <w:noProof/>
              </w:rPr>
              <w:t>FUNCTIONAL REQUIREMENTS</w:t>
            </w:r>
            <w:r>
              <w:rPr>
                <w:noProof/>
                <w:webHidden/>
              </w:rPr>
              <w:tab/>
            </w:r>
            <w:r>
              <w:rPr>
                <w:noProof/>
                <w:webHidden/>
              </w:rPr>
              <w:fldChar w:fldCharType="begin"/>
            </w:r>
            <w:r>
              <w:rPr>
                <w:noProof/>
                <w:webHidden/>
              </w:rPr>
              <w:instrText xml:space="preserve"> PAGEREF _Toc185189834 \h </w:instrText>
            </w:r>
            <w:r>
              <w:rPr>
                <w:noProof/>
                <w:webHidden/>
              </w:rPr>
            </w:r>
            <w:r>
              <w:rPr>
                <w:noProof/>
                <w:webHidden/>
              </w:rPr>
              <w:fldChar w:fldCharType="separate"/>
            </w:r>
            <w:r w:rsidR="00896875">
              <w:rPr>
                <w:noProof/>
                <w:webHidden/>
              </w:rPr>
              <w:t>5</w:t>
            </w:r>
            <w:r>
              <w:rPr>
                <w:noProof/>
                <w:webHidden/>
              </w:rPr>
              <w:fldChar w:fldCharType="end"/>
            </w:r>
          </w:hyperlink>
        </w:p>
        <w:p w14:paraId="34876D01" w14:textId="7DD8D01E" w:rsidR="003E17B3" w:rsidRDefault="003E17B3">
          <w:pPr>
            <w:pStyle w:val="TOC3"/>
            <w:tabs>
              <w:tab w:val="left" w:pos="960"/>
              <w:tab w:val="right" w:leader="dot" w:pos="9350"/>
            </w:tabs>
            <w:rPr>
              <w:noProof/>
            </w:rPr>
          </w:pPr>
          <w:hyperlink w:anchor="_Toc185189835" w:history="1">
            <w:r w:rsidRPr="00F45D7A">
              <w:rPr>
                <w:rStyle w:val="Hyperlink"/>
                <w:b/>
                <w:bCs/>
                <w:noProof/>
              </w:rPr>
              <w:t>B.</w:t>
            </w:r>
            <w:r>
              <w:rPr>
                <w:noProof/>
              </w:rPr>
              <w:tab/>
            </w:r>
            <w:r w:rsidRPr="00F45D7A">
              <w:rPr>
                <w:rStyle w:val="Hyperlink"/>
                <w:b/>
                <w:bCs/>
                <w:noProof/>
              </w:rPr>
              <w:t>NON-FUNCTIONAL REQUIREMENTS</w:t>
            </w:r>
            <w:r>
              <w:rPr>
                <w:noProof/>
                <w:webHidden/>
              </w:rPr>
              <w:tab/>
            </w:r>
            <w:r>
              <w:rPr>
                <w:noProof/>
                <w:webHidden/>
              </w:rPr>
              <w:fldChar w:fldCharType="begin"/>
            </w:r>
            <w:r>
              <w:rPr>
                <w:noProof/>
                <w:webHidden/>
              </w:rPr>
              <w:instrText xml:space="preserve"> PAGEREF _Toc185189835 \h </w:instrText>
            </w:r>
            <w:r>
              <w:rPr>
                <w:noProof/>
                <w:webHidden/>
              </w:rPr>
            </w:r>
            <w:r>
              <w:rPr>
                <w:noProof/>
                <w:webHidden/>
              </w:rPr>
              <w:fldChar w:fldCharType="separate"/>
            </w:r>
            <w:r w:rsidR="00896875">
              <w:rPr>
                <w:noProof/>
                <w:webHidden/>
              </w:rPr>
              <w:t>9</w:t>
            </w:r>
            <w:r>
              <w:rPr>
                <w:noProof/>
                <w:webHidden/>
              </w:rPr>
              <w:fldChar w:fldCharType="end"/>
            </w:r>
          </w:hyperlink>
        </w:p>
        <w:p w14:paraId="4A6D906F" w14:textId="37DDFD3D" w:rsidR="003E17B3" w:rsidRDefault="003E17B3">
          <w:pPr>
            <w:pStyle w:val="TOC2"/>
            <w:tabs>
              <w:tab w:val="left" w:pos="720"/>
              <w:tab w:val="right" w:leader="dot" w:pos="9350"/>
            </w:tabs>
            <w:rPr>
              <w:noProof/>
            </w:rPr>
          </w:pPr>
          <w:hyperlink w:anchor="_Toc185189836" w:history="1">
            <w:r w:rsidRPr="00F45D7A">
              <w:rPr>
                <w:rStyle w:val="Hyperlink"/>
                <w:b/>
                <w:bCs/>
                <w:noProof/>
              </w:rPr>
              <w:t>2.</w:t>
            </w:r>
            <w:r>
              <w:rPr>
                <w:noProof/>
              </w:rPr>
              <w:tab/>
            </w:r>
            <w:r w:rsidRPr="00F45D7A">
              <w:rPr>
                <w:rStyle w:val="Hyperlink"/>
                <w:b/>
                <w:bCs/>
                <w:noProof/>
              </w:rPr>
              <w:t>DESIGN</w:t>
            </w:r>
            <w:r>
              <w:rPr>
                <w:noProof/>
                <w:webHidden/>
              </w:rPr>
              <w:tab/>
            </w:r>
            <w:r>
              <w:rPr>
                <w:noProof/>
                <w:webHidden/>
              </w:rPr>
              <w:fldChar w:fldCharType="begin"/>
            </w:r>
            <w:r>
              <w:rPr>
                <w:noProof/>
                <w:webHidden/>
              </w:rPr>
              <w:instrText xml:space="preserve"> PAGEREF _Toc185189836 \h </w:instrText>
            </w:r>
            <w:r>
              <w:rPr>
                <w:noProof/>
                <w:webHidden/>
              </w:rPr>
            </w:r>
            <w:r>
              <w:rPr>
                <w:noProof/>
                <w:webHidden/>
              </w:rPr>
              <w:fldChar w:fldCharType="separate"/>
            </w:r>
            <w:r w:rsidR="00896875">
              <w:rPr>
                <w:noProof/>
                <w:webHidden/>
              </w:rPr>
              <w:t>10</w:t>
            </w:r>
            <w:r>
              <w:rPr>
                <w:noProof/>
                <w:webHidden/>
              </w:rPr>
              <w:fldChar w:fldCharType="end"/>
            </w:r>
          </w:hyperlink>
        </w:p>
        <w:p w14:paraId="684AE0B1" w14:textId="4E554D20" w:rsidR="003E17B3" w:rsidRDefault="003E17B3">
          <w:pPr>
            <w:pStyle w:val="TOC3"/>
            <w:tabs>
              <w:tab w:val="left" w:pos="960"/>
              <w:tab w:val="right" w:leader="dot" w:pos="9350"/>
            </w:tabs>
            <w:rPr>
              <w:noProof/>
            </w:rPr>
          </w:pPr>
          <w:hyperlink w:anchor="_Toc185189837" w:history="1">
            <w:r w:rsidRPr="00F45D7A">
              <w:rPr>
                <w:rStyle w:val="Hyperlink"/>
                <w:b/>
                <w:bCs/>
                <w:noProof/>
              </w:rPr>
              <w:t>A.</w:t>
            </w:r>
            <w:r>
              <w:rPr>
                <w:noProof/>
              </w:rPr>
              <w:tab/>
            </w:r>
            <w:r w:rsidRPr="00F45D7A">
              <w:rPr>
                <w:rStyle w:val="Hyperlink"/>
                <w:b/>
                <w:bCs/>
                <w:noProof/>
              </w:rPr>
              <w:t>ERD DIAGRAM</w:t>
            </w:r>
            <w:r>
              <w:rPr>
                <w:noProof/>
                <w:webHidden/>
              </w:rPr>
              <w:tab/>
            </w:r>
            <w:r>
              <w:rPr>
                <w:noProof/>
                <w:webHidden/>
              </w:rPr>
              <w:fldChar w:fldCharType="begin"/>
            </w:r>
            <w:r>
              <w:rPr>
                <w:noProof/>
                <w:webHidden/>
              </w:rPr>
              <w:instrText xml:space="preserve"> PAGEREF _Toc185189837 \h </w:instrText>
            </w:r>
            <w:r>
              <w:rPr>
                <w:noProof/>
                <w:webHidden/>
              </w:rPr>
            </w:r>
            <w:r>
              <w:rPr>
                <w:noProof/>
                <w:webHidden/>
              </w:rPr>
              <w:fldChar w:fldCharType="separate"/>
            </w:r>
            <w:r w:rsidR="00896875">
              <w:rPr>
                <w:noProof/>
                <w:webHidden/>
              </w:rPr>
              <w:t>10</w:t>
            </w:r>
            <w:r>
              <w:rPr>
                <w:noProof/>
                <w:webHidden/>
              </w:rPr>
              <w:fldChar w:fldCharType="end"/>
            </w:r>
          </w:hyperlink>
        </w:p>
        <w:p w14:paraId="1B9AD57F" w14:textId="36434F3F" w:rsidR="003E17B3" w:rsidRDefault="003E17B3">
          <w:pPr>
            <w:pStyle w:val="TOC3"/>
            <w:tabs>
              <w:tab w:val="left" w:pos="960"/>
              <w:tab w:val="right" w:leader="dot" w:pos="9350"/>
            </w:tabs>
            <w:rPr>
              <w:noProof/>
            </w:rPr>
          </w:pPr>
          <w:hyperlink w:anchor="_Toc185189838" w:history="1">
            <w:r w:rsidRPr="00F45D7A">
              <w:rPr>
                <w:rStyle w:val="Hyperlink"/>
                <w:b/>
                <w:bCs/>
                <w:noProof/>
              </w:rPr>
              <w:t>B.</w:t>
            </w:r>
            <w:r>
              <w:rPr>
                <w:noProof/>
              </w:rPr>
              <w:tab/>
            </w:r>
            <w:r w:rsidRPr="00F45D7A">
              <w:rPr>
                <w:rStyle w:val="Hyperlink"/>
                <w:b/>
                <w:bCs/>
                <w:noProof/>
              </w:rPr>
              <w:t>RELATIONAL SCHEMA DIAGRAM</w:t>
            </w:r>
            <w:r>
              <w:rPr>
                <w:noProof/>
                <w:webHidden/>
              </w:rPr>
              <w:tab/>
            </w:r>
            <w:r>
              <w:rPr>
                <w:noProof/>
                <w:webHidden/>
              </w:rPr>
              <w:fldChar w:fldCharType="begin"/>
            </w:r>
            <w:r>
              <w:rPr>
                <w:noProof/>
                <w:webHidden/>
              </w:rPr>
              <w:instrText xml:space="preserve"> PAGEREF _Toc185189838 \h </w:instrText>
            </w:r>
            <w:r>
              <w:rPr>
                <w:noProof/>
                <w:webHidden/>
              </w:rPr>
            </w:r>
            <w:r>
              <w:rPr>
                <w:noProof/>
                <w:webHidden/>
              </w:rPr>
              <w:fldChar w:fldCharType="separate"/>
            </w:r>
            <w:r w:rsidR="00896875">
              <w:rPr>
                <w:noProof/>
                <w:webHidden/>
              </w:rPr>
              <w:t>11</w:t>
            </w:r>
            <w:r>
              <w:rPr>
                <w:noProof/>
                <w:webHidden/>
              </w:rPr>
              <w:fldChar w:fldCharType="end"/>
            </w:r>
          </w:hyperlink>
        </w:p>
        <w:p w14:paraId="1DFD31E5" w14:textId="0B77DC96" w:rsidR="003E17B3" w:rsidRDefault="003E17B3">
          <w:pPr>
            <w:pStyle w:val="TOC3"/>
            <w:tabs>
              <w:tab w:val="left" w:pos="960"/>
              <w:tab w:val="right" w:leader="dot" w:pos="9350"/>
            </w:tabs>
            <w:rPr>
              <w:noProof/>
            </w:rPr>
          </w:pPr>
          <w:hyperlink w:anchor="_Toc185189839" w:history="1">
            <w:r w:rsidRPr="00F45D7A">
              <w:rPr>
                <w:rStyle w:val="Hyperlink"/>
                <w:b/>
                <w:bCs/>
                <w:noProof/>
              </w:rPr>
              <w:t>C.</w:t>
            </w:r>
            <w:r>
              <w:rPr>
                <w:noProof/>
              </w:rPr>
              <w:tab/>
            </w:r>
            <w:r w:rsidRPr="00F45D7A">
              <w:rPr>
                <w:rStyle w:val="Hyperlink"/>
                <w:b/>
                <w:bCs/>
                <w:noProof/>
              </w:rPr>
              <w:t>CLASS-DIAGRAM</w:t>
            </w:r>
            <w:r>
              <w:rPr>
                <w:noProof/>
                <w:webHidden/>
              </w:rPr>
              <w:tab/>
            </w:r>
            <w:r>
              <w:rPr>
                <w:noProof/>
                <w:webHidden/>
              </w:rPr>
              <w:fldChar w:fldCharType="begin"/>
            </w:r>
            <w:r>
              <w:rPr>
                <w:noProof/>
                <w:webHidden/>
              </w:rPr>
              <w:instrText xml:space="preserve"> PAGEREF _Toc185189839 \h </w:instrText>
            </w:r>
            <w:r>
              <w:rPr>
                <w:noProof/>
                <w:webHidden/>
              </w:rPr>
            </w:r>
            <w:r>
              <w:rPr>
                <w:noProof/>
                <w:webHidden/>
              </w:rPr>
              <w:fldChar w:fldCharType="separate"/>
            </w:r>
            <w:r w:rsidR="00896875">
              <w:rPr>
                <w:noProof/>
                <w:webHidden/>
              </w:rPr>
              <w:t>11</w:t>
            </w:r>
            <w:r>
              <w:rPr>
                <w:noProof/>
                <w:webHidden/>
              </w:rPr>
              <w:fldChar w:fldCharType="end"/>
            </w:r>
          </w:hyperlink>
        </w:p>
        <w:p w14:paraId="156FDFFB" w14:textId="14FD9EB8" w:rsidR="003E17B3" w:rsidRDefault="003E17B3">
          <w:pPr>
            <w:pStyle w:val="TOC3"/>
            <w:tabs>
              <w:tab w:val="left" w:pos="960"/>
              <w:tab w:val="right" w:leader="dot" w:pos="9350"/>
            </w:tabs>
            <w:rPr>
              <w:noProof/>
            </w:rPr>
          </w:pPr>
          <w:hyperlink w:anchor="_Toc185189840" w:history="1">
            <w:r w:rsidRPr="00F45D7A">
              <w:rPr>
                <w:rStyle w:val="Hyperlink"/>
                <w:b/>
                <w:bCs/>
                <w:noProof/>
              </w:rPr>
              <w:t>D.</w:t>
            </w:r>
            <w:r>
              <w:rPr>
                <w:noProof/>
              </w:rPr>
              <w:tab/>
            </w:r>
            <w:r w:rsidRPr="00F45D7A">
              <w:rPr>
                <w:rStyle w:val="Hyperlink"/>
                <w:b/>
                <w:bCs/>
                <w:noProof/>
              </w:rPr>
              <w:t>USER CASE DIAGRAM</w:t>
            </w:r>
            <w:r>
              <w:rPr>
                <w:noProof/>
                <w:webHidden/>
              </w:rPr>
              <w:tab/>
            </w:r>
            <w:r>
              <w:rPr>
                <w:noProof/>
                <w:webHidden/>
              </w:rPr>
              <w:fldChar w:fldCharType="begin"/>
            </w:r>
            <w:r>
              <w:rPr>
                <w:noProof/>
                <w:webHidden/>
              </w:rPr>
              <w:instrText xml:space="preserve"> PAGEREF _Toc185189840 \h </w:instrText>
            </w:r>
            <w:r>
              <w:rPr>
                <w:noProof/>
                <w:webHidden/>
              </w:rPr>
            </w:r>
            <w:r>
              <w:rPr>
                <w:noProof/>
                <w:webHidden/>
              </w:rPr>
              <w:fldChar w:fldCharType="separate"/>
            </w:r>
            <w:r w:rsidR="00896875">
              <w:rPr>
                <w:noProof/>
                <w:webHidden/>
              </w:rPr>
              <w:t>14</w:t>
            </w:r>
            <w:r>
              <w:rPr>
                <w:noProof/>
                <w:webHidden/>
              </w:rPr>
              <w:fldChar w:fldCharType="end"/>
            </w:r>
          </w:hyperlink>
        </w:p>
        <w:p w14:paraId="7FF06617" w14:textId="36E4FB11" w:rsidR="003E17B3" w:rsidRDefault="003E17B3">
          <w:pPr>
            <w:pStyle w:val="TOC3"/>
            <w:tabs>
              <w:tab w:val="left" w:pos="960"/>
              <w:tab w:val="right" w:leader="dot" w:pos="9350"/>
            </w:tabs>
            <w:rPr>
              <w:noProof/>
            </w:rPr>
          </w:pPr>
          <w:hyperlink w:anchor="_Toc185189841" w:history="1">
            <w:r w:rsidRPr="00F45D7A">
              <w:rPr>
                <w:rStyle w:val="Hyperlink"/>
                <w:b/>
                <w:bCs/>
                <w:noProof/>
              </w:rPr>
              <w:t>E.</w:t>
            </w:r>
            <w:r>
              <w:rPr>
                <w:noProof/>
              </w:rPr>
              <w:tab/>
            </w:r>
            <w:r w:rsidRPr="00F45D7A">
              <w:rPr>
                <w:rStyle w:val="Hyperlink"/>
                <w:b/>
                <w:bCs/>
                <w:noProof/>
              </w:rPr>
              <w:t>API</w:t>
            </w:r>
            <w:r>
              <w:rPr>
                <w:noProof/>
                <w:webHidden/>
              </w:rPr>
              <w:tab/>
            </w:r>
            <w:r>
              <w:rPr>
                <w:noProof/>
                <w:webHidden/>
              </w:rPr>
              <w:fldChar w:fldCharType="begin"/>
            </w:r>
            <w:r>
              <w:rPr>
                <w:noProof/>
                <w:webHidden/>
              </w:rPr>
              <w:instrText xml:space="preserve"> PAGEREF _Toc185189841 \h </w:instrText>
            </w:r>
            <w:r>
              <w:rPr>
                <w:noProof/>
                <w:webHidden/>
              </w:rPr>
            </w:r>
            <w:r>
              <w:rPr>
                <w:noProof/>
                <w:webHidden/>
              </w:rPr>
              <w:fldChar w:fldCharType="separate"/>
            </w:r>
            <w:r w:rsidR="00896875">
              <w:rPr>
                <w:noProof/>
                <w:webHidden/>
              </w:rPr>
              <w:t>15</w:t>
            </w:r>
            <w:r>
              <w:rPr>
                <w:noProof/>
                <w:webHidden/>
              </w:rPr>
              <w:fldChar w:fldCharType="end"/>
            </w:r>
          </w:hyperlink>
        </w:p>
        <w:p w14:paraId="44896C41" w14:textId="62FB6C4A" w:rsidR="003E17B3" w:rsidRDefault="003E17B3">
          <w:pPr>
            <w:pStyle w:val="TOC1"/>
            <w:tabs>
              <w:tab w:val="left" w:pos="720"/>
              <w:tab w:val="right" w:leader="dot" w:pos="9350"/>
            </w:tabs>
            <w:rPr>
              <w:noProof/>
            </w:rPr>
          </w:pPr>
          <w:hyperlink w:anchor="_Toc185189842" w:history="1">
            <w:r w:rsidRPr="00F45D7A">
              <w:rPr>
                <w:rStyle w:val="Hyperlink"/>
                <w:b/>
                <w:bCs/>
                <w:noProof/>
              </w:rPr>
              <w:t>III.</w:t>
            </w:r>
            <w:r>
              <w:rPr>
                <w:noProof/>
              </w:rPr>
              <w:tab/>
            </w:r>
            <w:r w:rsidRPr="00F45D7A">
              <w:rPr>
                <w:rStyle w:val="Hyperlink"/>
                <w:b/>
                <w:bCs/>
                <w:noProof/>
              </w:rPr>
              <w:t>IMPLEMENTATION</w:t>
            </w:r>
            <w:r>
              <w:rPr>
                <w:noProof/>
                <w:webHidden/>
              </w:rPr>
              <w:tab/>
            </w:r>
            <w:r>
              <w:rPr>
                <w:noProof/>
                <w:webHidden/>
              </w:rPr>
              <w:fldChar w:fldCharType="begin"/>
            </w:r>
            <w:r>
              <w:rPr>
                <w:noProof/>
                <w:webHidden/>
              </w:rPr>
              <w:instrText xml:space="preserve"> PAGEREF _Toc185189842 \h </w:instrText>
            </w:r>
            <w:r>
              <w:rPr>
                <w:noProof/>
                <w:webHidden/>
              </w:rPr>
            </w:r>
            <w:r>
              <w:rPr>
                <w:noProof/>
                <w:webHidden/>
              </w:rPr>
              <w:fldChar w:fldCharType="separate"/>
            </w:r>
            <w:r w:rsidR="00896875">
              <w:rPr>
                <w:noProof/>
                <w:webHidden/>
              </w:rPr>
              <w:t>16</w:t>
            </w:r>
            <w:r>
              <w:rPr>
                <w:noProof/>
                <w:webHidden/>
              </w:rPr>
              <w:fldChar w:fldCharType="end"/>
            </w:r>
          </w:hyperlink>
        </w:p>
        <w:p w14:paraId="670AC2AB" w14:textId="489C7D30" w:rsidR="003E17B3" w:rsidRDefault="003E17B3">
          <w:pPr>
            <w:pStyle w:val="TOC1"/>
            <w:tabs>
              <w:tab w:val="left" w:pos="720"/>
              <w:tab w:val="right" w:leader="dot" w:pos="9350"/>
            </w:tabs>
            <w:rPr>
              <w:noProof/>
            </w:rPr>
          </w:pPr>
          <w:hyperlink w:anchor="_Toc185189843" w:history="1">
            <w:r w:rsidRPr="00F45D7A">
              <w:rPr>
                <w:rStyle w:val="Hyperlink"/>
                <w:b/>
                <w:bCs/>
                <w:noProof/>
              </w:rPr>
              <w:t>IV.</w:t>
            </w:r>
            <w:r>
              <w:rPr>
                <w:noProof/>
              </w:rPr>
              <w:tab/>
            </w:r>
            <w:r w:rsidRPr="00F45D7A">
              <w:rPr>
                <w:rStyle w:val="Hyperlink"/>
                <w:b/>
                <w:bCs/>
                <w:noProof/>
              </w:rPr>
              <w:t>DISCUSSION AND CONCLUSION</w:t>
            </w:r>
            <w:r>
              <w:rPr>
                <w:noProof/>
                <w:webHidden/>
              </w:rPr>
              <w:tab/>
            </w:r>
            <w:r>
              <w:rPr>
                <w:noProof/>
                <w:webHidden/>
              </w:rPr>
              <w:fldChar w:fldCharType="begin"/>
            </w:r>
            <w:r>
              <w:rPr>
                <w:noProof/>
                <w:webHidden/>
              </w:rPr>
              <w:instrText xml:space="preserve"> PAGEREF _Toc185189843 \h </w:instrText>
            </w:r>
            <w:r>
              <w:rPr>
                <w:noProof/>
                <w:webHidden/>
              </w:rPr>
            </w:r>
            <w:r>
              <w:rPr>
                <w:noProof/>
                <w:webHidden/>
              </w:rPr>
              <w:fldChar w:fldCharType="separate"/>
            </w:r>
            <w:r w:rsidR="00896875">
              <w:rPr>
                <w:noProof/>
                <w:webHidden/>
              </w:rPr>
              <w:t>27</w:t>
            </w:r>
            <w:r>
              <w:rPr>
                <w:noProof/>
                <w:webHidden/>
              </w:rPr>
              <w:fldChar w:fldCharType="end"/>
            </w:r>
          </w:hyperlink>
        </w:p>
        <w:p w14:paraId="22DAF7C9" w14:textId="149BC2AB" w:rsidR="003E17B3" w:rsidRDefault="003E17B3">
          <w:pPr>
            <w:pStyle w:val="TOC1"/>
            <w:tabs>
              <w:tab w:val="left" w:pos="480"/>
              <w:tab w:val="right" w:leader="dot" w:pos="9350"/>
            </w:tabs>
            <w:rPr>
              <w:noProof/>
            </w:rPr>
          </w:pPr>
          <w:hyperlink w:anchor="_Toc185189844" w:history="1">
            <w:r w:rsidRPr="00F45D7A">
              <w:rPr>
                <w:rStyle w:val="Hyperlink"/>
                <w:b/>
                <w:bCs/>
                <w:noProof/>
              </w:rPr>
              <w:t>V.</w:t>
            </w:r>
            <w:r>
              <w:rPr>
                <w:noProof/>
              </w:rPr>
              <w:tab/>
            </w:r>
            <w:r w:rsidRPr="00F45D7A">
              <w:rPr>
                <w:rStyle w:val="Hyperlink"/>
                <w:b/>
                <w:bCs/>
                <w:noProof/>
              </w:rPr>
              <w:t>REFFERENCES</w:t>
            </w:r>
            <w:r>
              <w:rPr>
                <w:noProof/>
                <w:webHidden/>
              </w:rPr>
              <w:tab/>
            </w:r>
            <w:r>
              <w:rPr>
                <w:noProof/>
                <w:webHidden/>
              </w:rPr>
              <w:fldChar w:fldCharType="begin"/>
            </w:r>
            <w:r>
              <w:rPr>
                <w:noProof/>
                <w:webHidden/>
              </w:rPr>
              <w:instrText xml:space="preserve"> PAGEREF _Toc185189844 \h </w:instrText>
            </w:r>
            <w:r>
              <w:rPr>
                <w:noProof/>
                <w:webHidden/>
              </w:rPr>
            </w:r>
            <w:r>
              <w:rPr>
                <w:noProof/>
                <w:webHidden/>
              </w:rPr>
              <w:fldChar w:fldCharType="separate"/>
            </w:r>
            <w:r w:rsidR="00896875">
              <w:rPr>
                <w:noProof/>
                <w:webHidden/>
              </w:rPr>
              <w:t>28</w:t>
            </w:r>
            <w:r>
              <w:rPr>
                <w:noProof/>
                <w:webHidden/>
              </w:rPr>
              <w:fldChar w:fldCharType="end"/>
            </w:r>
          </w:hyperlink>
        </w:p>
        <w:p w14:paraId="237CE7C8" w14:textId="45608F72" w:rsidR="00B03BBB" w:rsidRPr="00D15905" w:rsidRDefault="00D15905">
          <w:r>
            <w:rPr>
              <w:b/>
              <w:bCs/>
              <w:noProof/>
            </w:rPr>
            <w:fldChar w:fldCharType="end"/>
          </w:r>
        </w:p>
      </w:sdtContent>
    </w:sdt>
    <w:p w14:paraId="0E6CFA5D" w14:textId="77777777" w:rsidR="00934FF4" w:rsidRDefault="00934FF4">
      <w:pPr>
        <w:rPr>
          <w:b/>
          <w:bCs/>
          <w:sz w:val="28"/>
          <w:szCs w:val="28"/>
        </w:rPr>
      </w:pPr>
      <w:r>
        <w:rPr>
          <w:b/>
          <w:bCs/>
          <w:sz w:val="28"/>
          <w:szCs w:val="28"/>
        </w:rPr>
        <w:br w:type="page"/>
      </w:r>
    </w:p>
    <w:p w14:paraId="19C72664" w14:textId="7BC6A320" w:rsidR="00B03BBB" w:rsidRPr="00B03BBB" w:rsidRDefault="00B03BBB" w:rsidP="00D15905">
      <w:pPr>
        <w:pStyle w:val="ListParagraph"/>
        <w:numPr>
          <w:ilvl w:val="0"/>
          <w:numId w:val="17"/>
        </w:numPr>
        <w:outlineLvl w:val="0"/>
        <w:rPr>
          <w:b/>
          <w:bCs/>
          <w:sz w:val="28"/>
          <w:szCs w:val="28"/>
        </w:rPr>
      </w:pPr>
      <w:bookmarkStart w:id="0" w:name="_Toc185189828"/>
      <w:r w:rsidRPr="00B03BBB">
        <w:rPr>
          <w:b/>
          <w:bCs/>
          <w:sz w:val="28"/>
          <w:szCs w:val="28"/>
        </w:rPr>
        <w:lastRenderedPageBreak/>
        <w:t>INTRODUCTION</w:t>
      </w:r>
      <w:bookmarkEnd w:id="0"/>
    </w:p>
    <w:p w14:paraId="4D159E96" w14:textId="77777777" w:rsidR="00B03BBB" w:rsidRDefault="00B03BBB" w:rsidP="00D15905">
      <w:pPr>
        <w:pStyle w:val="ListParagraph"/>
        <w:numPr>
          <w:ilvl w:val="0"/>
          <w:numId w:val="18"/>
        </w:numPr>
        <w:outlineLvl w:val="1"/>
        <w:rPr>
          <w:b/>
          <w:bCs/>
          <w:sz w:val="28"/>
          <w:szCs w:val="28"/>
        </w:rPr>
      </w:pPr>
      <w:bookmarkStart w:id="1" w:name="_Toc185189829"/>
      <w:r w:rsidRPr="00B03BBB">
        <w:rPr>
          <w:b/>
          <w:bCs/>
          <w:sz w:val="28"/>
          <w:szCs w:val="28"/>
        </w:rPr>
        <w:t>ABOUT US</w:t>
      </w:r>
      <w:bookmarkEnd w:id="1"/>
    </w:p>
    <w:p w14:paraId="716EF3BE" w14:textId="506E5C1D" w:rsidR="00FC6A04" w:rsidRPr="00FC6A04" w:rsidRDefault="00FC6A04" w:rsidP="00FC6A04">
      <w:pPr>
        <w:ind w:firstLine="720"/>
        <w:rPr>
          <w:sz w:val="28"/>
          <w:szCs w:val="28"/>
        </w:rPr>
      </w:pPr>
      <w:r w:rsidRPr="00FC6A04">
        <w:rPr>
          <w:sz w:val="28"/>
          <w:szCs w:val="28"/>
        </w:rPr>
        <w:t>In this section, we introduce the nature of our project software development team, the "</w:t>
      </w:r>
      <w:r w:rsidR="004A5381">
        <w:rPr>
          <w:sz w:val="28"/>
          <w:szCs w:val="28"/>
        </w:rPr>
        <w:t>car selling</w:t>
      </w:r>
      <w:r w:rsidRPr="00FC6A04">
        <w:rPr>
          <w:sz w:val="28"/>
          <w:szCs w:val="28"/>
        </w:rPr>
        <w:t xml:space="preserve"> project". We delve into the foundational aspects of our endeavor – a </w:t>
      </w:r>
      <w:r w:rsidR="00F036AB">
        <w:rPr>
          <w:sz w:val="28"/>
          <w:szCs w:val="28"/>
        </w:rPr>
        <w:t>car</w:t>
      </w:r>
      <w:r w:rsidRPr="00FC6A04">
        <w:rPr>
          <w:sz w:val="28"/>
          <w:szCs w:val="28"/>
        </w:rPr>
        <w:t xml:space="preserve"> selling website project – and highlight the challenges encountered throughout the project's development journey.</w:t>
      </w:r>
      <w:r>
        <w:rPr>
          <w:sz w:val="28"/>
          <w:szCs w:val="28"/>
        </w:rPr>
        <w:t xml:space="preserve"> </w:t>
      </w:r>
      <w:r w:rsidRPr="00FC6A04">
        <w:rPr>
          <w:sz w:val="28"/>
          <w:szCs w:val="28"/>
        </w:rPr>
        <w:t xml:space="preserve">We joined hands to realize a platform project for trading </w:t>
      </w:r>
      <w:r w:rsidR="00F036AB">
        <w:rPr>
          <w:sz w:val="28"/>
          <w:szCs w:val="28"/>
        </w:rPr>
        <w:t>cars</w:t>
      </w:r>
      <w:r w:rsidRPr="00FC6A04">
        <w:rPr>
          <w:sz w:val="28"/>
          <w:szCs w:val="28"/>
        </w:rPr>
        <w:t xml:space="preserve">. Our collaboration harnesses our shared skills and vision, creating a user-centric digital space for buying and selling </w:t>
      </w:r>
      <w:r w:rsidR="00F036AB">
        <w:rPr>
          <w:sz w:val="28"/>
          <w:szCs w:val="28"/>
        </w:rPr>
        <w:t>cars.</w:t>
      </w:r>
    </w:p>
    <w:p w14:paraId="1541B129" w14:textId="77777777" w:rsidR="00B03BBB" w:rsidRDefault="00B03BBB" w:rsidP="00D15905">
      <w:pPr>
        <w:pStyle w:val="ListParagraph"/>
        <w:numPr>
          <w:ilvl w:val="0"/>
          <w:numId w:val="18"/>
        </w:numPr>
        <w:outlineLvl w:val="1"/>
        <w:rPr>
          <w:b/>
          <w:bCs/>
          <w:sz w:val="28"/>
          <w:szCs w:val="28"/>
        </w:rPr>
      </w:pPr>
      <w:bookmarkStart w:id="2" w:name="_Toc185189830"/>
      <w:r w:rsidRPr="00B03BBB">
        <w:rPr>
          <w:b/>
          <w:bCs/>
          <w:sz w:val="28"/>
          <w:szCs w:val="28"/>
        </w:rPr>
        <w:t>THE PRODUCT’S INFORMATION</w:t>
      </w:r>
      <w:bookmarkEnd w:id="2"/>
      <w:r w:rsidRPr="00B03BBB">
        <w:rPr>
          <w:b/>
          <w:bCs/>
          <w:sz w:val="28"/>
          <w:szCs w:val="28"/>
        </w:rPr>
        <w:t xml:space="preserve"> </w:t>
      </w:r>
    </w:p>
    <w:p w14:paraId="71EC8890" w14:textId="5FC7B41C" w:rsidR="00DE5A8E" w:rsidRPr="00DE5A8E" w:rsidRDefault="00DE5A8E" w:rsidP="00DE5A8E">
      <w:pPr>
        <w:ind w:firstLine="720"/>
        <w:rPr>
          <w:sz w:val="28"/>
          <w:szCs w:val="28"/>
        </w:rPr>
      </w:pPr>
      <w:r w:rsidRPr="00DE5A8E">
        <w:rPr>
          <w:sz w:val="28"/>
          <w:szCs w:val="28"/>
        </w:rPr>
        <w:t xml:space="preserve">In today’s increasingly modern era, cars are everywhere, but the variety of showrooms available for sale often leaves users overwhelmed and consumers </w:t>
      </w:r>
      <w:proofErr w:type="gramStart"/>
      <w:r w:rsidRPr="00DE5A8E">
        <w:rPr>
          <w:sz w:val="28"/>
          <w:szCs w:val="28"/>
        </w:rPr>
        <w:t>have to</w:t>
      </w:r>
      <w:proofErr w:type="gramEnd"/>
      <w:r w:rsidRPr="00DE5A8E">
        <w:rPr>
          <w:sz w:val="28"/>
          <w:szCs w:val="28"/>
        </w:rPr>
        <w:t xml:space="preserve"> carefully consider price and reputation to avoid being scammed. The challenge lies in finding a balance between price and user-friendly features that easily cater to a diverse audience around the world. The solution we propose is a car exchange website called “</w:t>
      </w:r>
      <w:r w:rsidR="001404EE">
        <w:rPr>
          <w:sz w:val="28"/>
          <w:szCs w:val="28"/>
        </w:rPr>
        <w:t>car selling</w:t>
      </w:r>
      <w:r w:rsidRPr="00DE5A8E">
        <w:rPr>
          <w:sz w:val="28"/>
          <w:szCs w:val="28"/>
        </w:rPr>
        <w:t>”, designed with meticulous attention to address these challenges. By providing a streamlined and intuitive user experience combined with powerful functionality, “</w:t>
      </w:r>
      <w:r w:rsidR="001404EE">
        <w:rPr>
          <w:sz w:val="28"/>
          <w:szCs w:val="28"/>
        </w:rPr>
        <w:t>car selling</w:t>
      </w:r>
      <w:r w:rsidRPr="00DE5A8E">
        <w:rPr>
          <w:sz w:val="28"/>
          <w:szCs w:val="28"/>
        </w:rPr>
        <w:t xml:space="preserve">” aims to foster a favorable environment between sellers and buyers. This initiative is driven by our commitment to making it easier to choose the “companion” for every family’s purpose and to establish a global community where people can easily get the exact </w:t>
      </w:r>
      <w:proofErr w:type="gramStart"/>
      <w:r w:rsidRPr="00DE5A8E">
        <w:rPr>
          <w:sz w:val="28"/>
          <w:szCs w:val="28"/>
        </w:rPr>
        <w:t>look</w:t>
      </w:r>
      <w:proofErr w:type="gramEnd"/>
      <w:r w:rsidRPr="00DE5A8E">
        <w:rPr>
          <w:sz w:val="28"/>
          <w:szCs w:val="28"/>
        </w:rPr>
        <w:t xml:space="preserve"> they want with the type of vehicle they want.</w:t>
      </w:r>
    </w:p>
    <w:p w14:paraId="0BD70F40" w14:textId="531D960D" w:rsidR="009B0FFE" w:rsidRDefault="00B03BBB" w:rsidP="00D15905">
      <w:pPr>
        <w:pStyle w:val="ListParagraph"/>
        <w:numPr>
          <w:ilvl w:val="0"/>
          <w:numId w:val="18"/>
        </w:numPr>
        <w:outlineLvl w:val="1"/>
        <w:rPr>
          <w:b/>
          <w:bCs/>
          <w:sz w:val="28"/>
          <w:szCs w:val="28"/>
        </w:rPr>
      </w:pPr>
      <w:bookmarkStart w:id="3" w:name="_Toc185189831"/>
      <w:r w:rsidRPr="00B03BBB">
        <w:rPr>
          <w:b/>
          <w:bCs/>
          <w:sz w:val="28"/>
          <w:szCs w:val="28"/>
        </w:rPr>
        <w:t>DEVELOPMENT ENVIRONMENT</w:t>
      </w:r>
      <w:bookmarkEnd w:id="3"/>
    </w:p>
    <w:p w14:paraId="6B52B803" w14:textId="1C198B13" w:rsidR="00B74A1D" w:rsidRDefault="00B74A1D" w:rsidP="00B74A1D">
      <w:pPr>
        <w:rPr>
          <w:sz w:val="28"/>
          <w:szCs w:val="28"/>
        </w:rPr>
      </w:pPr>
      <w:r>
        <w:rPr>
          <w:sz w:val="28"/>
          <w:szCs w:val="28"/>
        </w:rPr>
        <w:t>+ Front End</w:t>
      </w:r>
      <w:r w:rsidR="00EB4A5D">
        <w:rPr>
          <w:sz w:val="28"/>
          <w:szCs w:val="28"/>
        </w:rPr>
        <w:t xml:space="preserve">: Using </w:t>
      </w:r>
      <w:proofErr w:type="spellStart"/>
      <w:proofErr w:type="gramStart"/>
      <w:r w:rsidR="00EB4A5D">
        <w:rPr>
          <w:sz w:val="28"/>
          <w:szCs w:val="28"/>
        </w:rPr>
        <w:t>Nodejs</w:t>
      </w:r>
      <w:ins w:id="4" w:author="Microsoft Word" w:date="2024-12-15T22:48:00Z" w16du:dateUtc="2024-12-15T15:48:00Z">
        <w:r w:rsidR="00906FEB">
          <w:rPr>
            <w:sz w:val="28"/>
            <w:szCs w:val="28"/>
          </w:rPr>
          <w:t>:</w:t>
        </w:r>
      </w:ins>
      <w:r w:rsidR="006F4C64">
        <w:rPr>
          <w:sz w:val="28"/>
          <w:szCs w:val="28"/>
        </w:rPr>
        <w:t>E</w:t>
      </w:r>
      <w:r w:rsidR="00230DA3">
        <w:rPr>
          <w:sz w:val="28"/>
          <w:szCs w:val="28"/>
        </w:rPr>
        <w:t>mbedded</w:t>
      </w:r>
      <w:proofErr w:type="spellEnd"/>
      <w:proofErr w:type="gramEnd"/>
      <w:r w:rsidR="00230DA3">
        <w:rPr>
          <w:sz w:val="28"/>
          <w:szCs w:val="28"/>
        </w:rPr>
        <w:t xml:space="preserve"> </w:t>
      </w:r>
      <w:r w:rsidR="006F4C64">
        <w:rPr>
          <w:sz w:val="28"/>
          <w:szCs w:val="28"/>
        </w:rPr>
        <w:t>J</w:t>
      </w:r>
      <w:r w:rsidR="00230DA3">
        <w:rPr>
          <w:sz w:val="28"/>
          <w:szCs w:val="28"/>
        </w:rPr>
        <w:t>ava</w:t>
      </w:r>
      <w:r w:rsidR="006F4C64">
        <w:rPr>
          <w:sz w:val="28"/>
          <w:szCs w:val="28"/>
        </w:rPr>
        <w:t>S</w:t>
      </w:r>
      <w:r w:rsidR="00230DA3">
        <w:rPr>
          <w:sz w:val="28"/>
          <w:szCs w:val="28"/>
        </w:rPr>
        <w:t>cript</w:t>
      </w:r>
    </w:p>
    <w:p w14:paraId="58390AD2" w14:textId="4C6029B6" w:rsidR="00B74A1D" w:rsidRDefault="00B74A1D" w:rsidP="00B74A1D">
      <w:pPr>
        <w:rPr>
          <w:sz w:val="28"/>
          <w:szCs w:val="28"/>
        </w:rPr>
      </w:pPr>
      <w:r>
        <w:rPr>
          <w:sz w:val="28"/>
          <w:szCs w:val="28"/>
        </w:rPr>
        <w:t>+ Back End</w:t>
      </w:r>
      <w:r w:rsidR="00A96840">
        <w:rPr>
          <w:sz w:val="28"/>
          <w:szCs w:val="28"/>
        </w:rPr>
        <w:t xml:space="preserve">: </w:t>
      </w:r>
      <w:r w:rsidR="00A96840" w:rsidRPr="00A96840">
        <w:rPr>
          <w:sz w:val="28"/>
          <w:szCs w:val="28"/>
        </w:rPr>
        <w:t xml:space="preserve">Implementing </w:t>
      </w:r>
      <w:r w:rsidR="00C72091">
        <w:rPr>
          <w:sz w:val="28"/>
          <w:szCs w:val="28"/>
        </w:rPr>
        <w:t>NodeJS</w:t>
      </w:r>
      <w:r w:rsidR="00A96840" w:rsidRPr="00A96840">
        <w:rPr>
          <w:sz w:val="28"/>
          <w:szCs w:val="28"/>
        </w:rPr>
        <w:t xml:space="preserve"> to handle server-side logic</w:t>
      </w:r>
    </w:p>
    <w:p w14:paraId="13B037C5" w14:textId="3E404C73" w:rsidR="00B74A1D" w:rsidRDefault="00B74A1D" w:rsidP="00B74A1D">
      <w:pPr>
        <w:rPr>
          <w:sz w:val="28"/>
          <w:szCs w:val="28"/>
        </w:rPr>
      </w:pPr>
      <w:r>
        <w:rPr>
          <w:sz w:val="28"/>
          <w:szCs w:val="28"/>
        </w:rPr>
        <w:t>+ Database</w:t>
      </w:r>
      <w:r w:rsidR="00813EFF">
        <w:rPr>
          <w:sz w:val="28"/>
          <w:szCs w:val="28"/>
        </w:rPr>
        <w:t xml:space="preserve">: </w:t>
      </w:r>
      <w:r w:rsidR="00813EFF" w:rsidRPr="00813EFF">
        <w:rPr>
          <w:sz w:val="28"/>
          <w:szCs w:val="28"/>
        </w:rPr>
        <w:t>Employing MySQL for data storage and management</w:t>
      </w:r>
    </w:p>
    <w:p w14:paraId="7DE26517" w14:textId="54E55772" w:rsidR="00B74A1D" w:rsidRDefault="00B74A1D" w:rsidP="00B74A1D">
      <w:pPr>
        <w:rPr>
          <w:sz w:val="28"/>
          <w:szCs w:val="28"/>
        </w:rPr>
      </w:pPr>
      <w:r>
        <w:rPr>
          <w:sz w:val="28"/>
          <w:szCs w:val="28"/>
        </w:rPr>
        <w:t>+ Architecture</w:t>
      </w:r>
      <w:r w:rsidR="00D57116">
        <w:rPr>
          <w:sz w:val="28"/>
          <w:szCs w:val="28"/>
        </w:rPr>
        <w:t>:</w:t>
      </w:r>
      <w:r w:rsidR="00D57116" w:rsidRPr="00D57116">
        <w:rPr>
          <w:rFonts w:ascii="Aptos" w:hAnsi="Aptos"/>
          <w:color w:val="000000"/>
        </w:rPr>
        <w:t xml:space="preserve"> </w:t>
      </w:r>
      <w:r w:rsidR="00D57116" w:rsidRPr="00D57116">
        <w:rPr>
          <w:sz w:val="28"/>
          <w:szCs w:val="28"/>
        </w:rPr>
        <w:t>Following the Model-View-Controller (MVC) for structuring code.</w:t>
      </w:r>
    </w:p>
    <w:p w14:paraId="0F52F615" w14:textId="77E2363C" w:rsidR="00B74A1D" w:rsidRDefault="00B74A1D" w:rsidP="00B74A1D">
      <w:pPr>
        <w:rPr>
          <w:sz w:val="28"/>
          <w:szCs w:val="28"/>
        </w:rPr>
      </w:pPr>
      <w:r>
        <w:rPr>
          <w:sz w:val="28"/>
          <w:szCs w:val="28"/>
        </w:rPr>
        <w:t>+ Version Control</w:t>
      </w:r>
      <w:r w:rsidR="0008589D">
        <w:rPr>
          <w:sz w:val="28"/>
          <w:szCs w:val="28"/>
        </w:rPr>
        <w:t xml:space="preserve">: </w:t>
      </w:r>
      <w:r w:rsidR="0008589D" w:rsidRPr="0008589D">
        <w:rPr>
          <w:sz w:val="28"/>
          <w:szCs w:val="28"/>
        </w:rPr>
        <w:t>Managing code with GitHub to track changes and collaborate</w:t>
      </w:r>
      <w:r w:rsidR="0008589D">
        <w:rPr>
          <w:sz w:val="28"/>
          <w:szCs w:val="28"/>
        </w:rPr>
        <w:t xml:space="preserve">. Link </w:t>
      </w:r>
      <w:proofErr w:type="spellStart"/>
      <w:r w:rsidR="0008589D">
        <w:rPr>
          <w:sz w:val="28"/>
          <w:szCs w:val="28"/>
        </w:rPr>
        <w:t>github</w:t>
      </w:r>
      <w:proofErr w:type="spellEnd"/>
      <w:r w:rsidR="0008589D">
        <w:rPr>
          <w:sz w:val="28"/>
          <w:szCs w:val="28"/>
        </w:rPr>
        <w:t xml:space="preserve">: </w:t>
      </w:r>
      <w:r w:rsidR="007A31DF" w:rsidRPr="007A31DF">
        <w:rPr>
          <w:sz w:val="28"/>
          <w:szCs w:val="28"/>
        </w:rPr>
        <w:t>https://github.com/ITITIU21171/WebPrj.git</w:t>
      </w:r>
    </w:p>
    <w:p w14:paraId="60D647DC" w14:textId="461FE0FE" w:rsidR="00B74A1D" w:rsidRDefault="00B74A1D" w:rsidP="00B74A1D">
      <w:pPr>
        <w:rPr>
          <w:sz w:val="28"/>
          <w:szCs w:val="28"/>
        </w:rPr>
      </w:pPr>
      <w:r>
        <w:rPr>
          <w:sz w:val="28"/>
          <w:szCs w:val="28"/>
        </w:rPr>
        <w:lastRenderedPageBreak/>
        <w:t>+ Communication</w:t>
      </w:r>
      <w:r w:rsidR="00813EFF">
        <w:rPr>
          <w:sz w:val="28"/>
          <w:szCs w:val="28"/>
        </w:rPr>
        <w:t xml:space="preserve">: </w:t>
      </w:r>
      <w:r w:rsidR="00813EFF" w:rsidRPr="00813EFF">
        <w:rPr>
          <w:sz w:val="28"/>
          <w:szCs w:val="28"/>
        </w:rPr>
        <w:t>Using Discord for team meetings and discussions.</w:t>
      </w:r>
    </w:p>
    <w:p w14:paraId="37D12004" w14:textId="4EB2C7E2" w:rsidR="00B74A1D" w:rsidRDefault="00B74A1D" w:rsidP="00B74A1D">
      <w:pPr>
        <w:rPr>
          <w:sz w:val="28"/>
          <w:szCs w:val="28"/>
        </w:rPr>
      </w:pPr>
      <w:r>
        <w:rPr>
          <w:sz w:val="28"/>
          <w:szCs w:val="28"/>
        </w:rPr>
        <w:t>+ Task management</w:t>
      </w:r>
      <w:r w:rsidR="00CC756F">
        <w:rPr>
          <w:sz w:val="28"/>
          <w:szCs w:val="28"/>
        </w:rPr>
        <w:t xml:space="preserve">: </w:t>
      </w:r>
      <w:proofErr w:type="spellStart"/>
      <w:r w:rsidR="00CC756F" w:rsidRPr="00CC756F">
        <w:rPr>
          <w:sz w:val="28"/>
          <w:szCs w:val="28"/>
        </w:rPr>
        <w:t>Keepiing</w:t>
      </w:r>
      <w:proofErr w:type="spellEnd"/>
      <w:r w:rsidR="00CC756F" w:rsidRPr="00CC756F">
        <w:rPr>
          <w:sz w:val="28"/>
          <w:szCs w:val="28"/>
        </w:rPr>
        <w:t xml:space="preserve"> track of work with </w:t>
      </w:r>
      <w:r w:rsidR="00CC756F">
        <w:rPr>
          <w:sz w:val="28"/>
          <w:szCs w:val="28"/>
        </w:rPr>
        <w:t>Google sheet</w:t>
      </w:r>
    </w:p>
    <w:p w14:paraId="11FBFE1F" w14:textId="7A4EB71E" w:rsidR="00B74A1D" w:rsidRPr="00B74A1D" w:rsidRDefault="00B74A1D" w:rsidP="00B74A1D">
      <w:pPr>
        <w:rPr>
          <w:sz w:val="28"/>
          <w:szCs w:val="28"/>
        </w:rPr>
      </w:pPr>
      <w:r>
        <w:rPr>
          <w:sz w:val="28"/>
          <w:szCs w:val="28"/>
        </w:rPr>
        <w:t>+ Documentation</w:t>
      </w:r>
      <w:r w:rsidR="002C5373">
        <w:rPr>
          <w:sz w:val="28"/>
          <w:szCs w:val="28"/>
        </w:rPr>
        <w:t>: Using JSON to store raw data</w:t>
      </w:r>
    </w:p>
    <w:p w14:paraId="09210731" w14:textId="390A7DAF" w:rsidR="00B03BBB" w:rsidRPr="009B0FFE" w:rsidRDefault="009B0FFE" w:rsidP="009B0FFE">
      <w:pPr>
        <w:rPr>
          <w:b/>
          <w:bCs/>
          <w:sz w:val="28"/>
          <w:szCs w:val="28"/>
        </w:rPr>
      </w:pPr>
      <w:r>
        <w:rPr>
          <w:b/>
          <w:bCs/>
          <w:sz w:val="28"/>
          <w:szCs w:val="28"/>
        </w:rPr>
        <w:br w:type="page"/>
      </w:r>
    </w:p>
    <w:p w14:paraId="6936901F" w14:textId="5761A8F9" w:rsidR="00B03BBB" w:rsidRDefault="00B03BBB" w:rsidP="00D15905">
      <w:pPr>
        <w:pStyle w:val="ListParagraph"/>
        <w:numPr>
          <w:ilvl w:val="0"/>
          <w:numId w:val="17"/>
        </w:numPr>
        <w:outlineLvl w:val="0"/>
        <w:rPr>
          <w:b/>
          <w:bCs/>
          <w:sz w:val="28"/>
          <w:szCs w:val="28"/>
        </w:rPr>
      </w:pPr>
      <w:bookmarkStart w:id="5" w:name="_Toc185189832"/>
      <w:r w:rsidRPr="00B03BBB">
        <w:rPr>
          <w:b/>
          <w:bCs/>
          <w:sz w:val="28"/>
          <w:szCs w:val="28"/>
        </w:rPr>
        <w:lastRenderedPageBreak/>
        <w:t>REQUIREMENT ANALYSIS AND DESIGN</w:t>
      </w:r>
      <w:bookmarkEnd w:id="5"/>
    </w:p>
    <w:p w14:paraId="5981721D" w14:textId="61324C5F" w:rsidR="00983875" w:rsidRPr="00983875" w:rsidRDefault="00983875" w:rsidP="00983875">
      <w:pPr>
        <w:ind w:firstLine="360"/>
        <w:rPr>
          <w:sz w:val="28"/>
          <w:szCs w:val="28"/>
        </w:rPr>
      </w:pPr>
      <w:r w:rsidRPr="00983875">
        <w:rPr>
          <w:sz w:val="28"/>
          <w:szCs w:val="28"/>
        </w:rPr>
        <w:t>This section presents a customized requirements analysis and design</w:t>
      </w:r>
      <w:r>
        <w:rPr>
          <w:sz w:val="28"/>
          <w:szCs w:val="28"/>
        </w:rPr>
        <w:t xml:space="preserve"> </w:t>
      </w:r>
      <w:r w:rsidRPr="00983875">
        <w:rPr>
          <w:sz w:val="28"/>
          <w:szCs w:val="28"/>
        </w:rPr>
        <w:t>framework for the development of the trading platform. It acts as a blueprint</w:t>
      </w:r>
      <w:r>
        <w:rPr>
          <w:sz w:val="28"/>
          <w:szCs w:val="28"/>
        </w:rPr>
        <w:t xml:space="preserve"> </w:t>
      </w:r>
      <w:r w:rsidRPr="00983875">
        <w:rPr>
          <w:sz w:val="28"/>
          <w:szCs w:val="28"/>
        </w:rPr>
        <w:t>for the project implementation, specifying each feature along with the defined</w:t>
      </w:r>
      <w:r>
        <w:rPr>
          <w:sz w:val="28"/>
          <w:szCs w:val="28"/>
        </w:rPr>
        <w:t xml:space="preserve"> </w:t>
      </w:r>
      <w:r w:rsidRPr="00983875">
        <w:rPr>
          <w:sz w:val="28"/>
          <w:szCs w:val="28"/>
        </w:rPr>
        <w:t>conditions, as well as the functional and non-functional requirements</w:t>
      </w:r>
      <w:r>
        <w:rPr>
          <w:sz w:val="28"/>
          <w:szCs w:val="28"/>
        </w:rPr>
        <w:t xml:space="preserve"> </w:t>
      </w:r>
      <w:r w:rsidRPr="00983875">
        <w:rPr>
          <w:sz w:val="28"/>
          <w:szCs w:val="28"/>
        </w:rPr>
        <w:t>outlined by the client. During the development process, we will continuously</w:t>
      </w:r>
      <w:r>
        <w:rPr>
          <w:sz w:val="28"/>
          <w:szCs w:val="28"/>
        </w:rPr>
        <w:t xml:space="preserve"> </w:t>
      </w:r>
      <w:r w:rsidRPr="00983875">
        <w:rPr>
          <w:sz w:val="28"/>
          <w:szCs w:val="28"/>
        </w:rPr>
        <w:t>update and improve future iterations, ensuring an accurate and</w:t>
      </w:r>
      <w:r>
        <w:rPr>
          <w:sz w:val="28"/>
          <w:szCs w:val="28"/>
        </w:rPr>
        <w:t xml:space="preserve"> </w:t>
      </w:r>
      <w:r w:rsidRPr="00983875">
        <w:rPr>
          <w:sz w:val="28"/>
          <w:szCs w:val="28"/>
        </w:rPr>
        <w:t>comprehensive record of the project's progress.</w:t>
      </w:r>
    </w:p>
    <w:p w14:paraId="02854768" w14:textId="77777777" w:rsidR="00B03BBB" w:rsidRPr="009B0FFE" w:rsidRDefault="00B03BBB" w:rsidP="00D15905">
      <w:pPr>
        <w:pStyle w:val="ListParagraph"/>
        <w:numPr>
          <w:ilvl w:val="0"/>
          <w:numId w:val="22"/>
        </w:numPr>
        <w:outlineLvl w:val="1"/>
        <w:rPr>
          <w:b/>
          <w:bCs/>
          <w:sz w:val="28"/>
          <w:szCs w:val="28"/>
        </w:rPr>
      </w:pPr>
      <w:bookmarkStart w:id="6" w:name="_Toc185189833"/>
      <w:r w:rsidRPr="009B0FFE">
        <w:rPr>
          <w:b/>
          <w:bCs/>
          <w:sz w:val="28"/>
          <w:szCs w:val="28"/>
        </w:rPr>
        <w:t>REQUIREMENT ANALYSIS</w:t>
      </w:r>
      <w:bookmarkEnd w:id="6"/>
    </w:p>
    <w:p w14:paraId="1CB75A09" w14:textId="77777777" w:rsidR="00B03BBB" w:rsidRDefault="00B03BBB" w:rsidP="00D15905">
      <w:pPr>
        <w:pStyle w:val="ListParagraph"/>
        <w:numPr>
          <w:ilvl w:val="0"/>
          <w:numId w:val="23"/>
        </w:numPr>
        <w:outlineLvl w:val="2"/>
        <w:rPr>
          <w:b/>
          <w:bCs/>
          <w:sz w:val="28"/>
          <w:szCs w:val="28"/>
        </w:rPr>
      </w:pPr>
      <w:bookmarkStart w:id="7" w:name="_Toc185189834"/>
      <w:r w:rsidRPr="009B0FFE">
        <w:rPr>
          <w:b/>
          <w:bCs/>
          <w:sz w:val="28"/>
          <w:szCs w:val="28"/>
        </w:rPr>
        <w:t>FUNCTIONAL REQUIREMENTS</w:t>
      </w:r>
      <w:bookmarkEnd w:id="7"/>
    </w:p>
    <w:p w14:paraId="047D9060" w14:textId="77777777" w:rsidR="004B7DC1" w:rsidRDefault="004B7DC1" w:rsidP="004B7DC1">
      <w:pPr>
        <w:rPr>
          <w:b/>
          <w:bCs/>
          <w:sz w:val="28"/>
          <w:szCs w:val="28"/>
        </w:rPr>
      </w:pPr>
      <w:r w:rsidRPr="004B7DC1">
        <w:rPr>
          <w:b/>
          <w:bCs/>
          <w:sz w:val="28"/>
          <w:szCs w:val="28"/>
        </w:rPr>
        <w:t>Use case 1:</w:t>
      </w:r>
      <w:r>
        <w:rPr>
          <w:b/>
          <w:bCs/>
          <w:sz w:val="28"/>
          <w:szCs w:val="28"/>
        </w:rPr>
        <w:t xml:space="preserve"> Log in</w:t>
      </w:r>
    </w:p>
    <w:p w14:paraId="6662CAEA" w14:textId="7D2A6F6E" w:rsidR="004B7DC1" w:rsidRDefault="004B7DC1" w:rsidP="004B7DC1">
      <w:pPr>
        <w:rPr>
          <w:sz w:val="28"/>
          <w:szCs w:val="28"/>
        </w:rPr>
      </w:pPr>
      <w:r>
        <w:rPr>
          <w:b/>
          <w:bCs/>
          <w:sz w:val="28"/>
          <w:szCs w:val="28"/>
        </w:rPr>
        <w:tab/>
      </w:r>
      <w:r w:rsidR="007F7DD8">
        <w:rPr>
          <w:sz w:val="28"/>
          <w:szCs w:val="28"/>
        </w:rPr>
        <w:t>+ Pr</w:t>
      </w:r>
      <w:r w:rsidR="007F7DD8" w:rsidRPr="007F7DD8">
        <w:rPr>
          <w:sz w:val="28"/>
          <w:szCs w:val="28"/>
        </w:rPr>
        <w:t>oduct scope</w:t>
      </w:r>
      <w:proofErr w:type="gramStart"/>
      <w:r w:rsidR="007F7DD8" w:rsidRPr="007F7DD8">
        <w:rPr>
          <w:sz w:val="28"/>
          <w:szCs w:val="28"/>
        </w:rPr>
        <w:t xml:space="preserve">: </w:t>
      </w:r>
      <w:r w:rsidRPr="007F7DD8">
        <w:rPr>
          <w:sz w:val="28"/>
          <w:szCs w:val="28"/>
        </w:rPr>
        <w:t xml:space="preserve"> </w:t>
      </w:r>
      <w:r w:rsidR="007F7DD8" w:rsidRPr="007F7DD8">
        <w:rPr>
          <w:sz w:val="28"/>
          <w:szCs w:val="28"/>
        </w:rPr>
        <w:t>Allows</w:t>
      </w:r>
      <w:proofErr w:type="gramEnd"/>
      <w:r w:rsidR="007F7DD8" w:rsidRPr="007F7DD8">
        <w:rPr>
          <w:sz w:val="28"/>
          <w:szCs w:val="28"/>
        </w:rPr>
        <w:t xml:space="preserve"> users to log into the system to perform their functions.</w:t>
      </w:r>
    </w:p>
    <w:p w14:paraId="68BC659C" w14:textId="4EFB72E4" w:rsidR="0029111A" w:rsidRDefault="0029111A" w:rsidP="004B7DC1">
      <w:pPr>
        <w:rPr>
          <w:sz w:val="28"/>
          <w:szCs w:val="28"/>
        </w:rPr>
      </w:pPr>
      <w:r>
        <w:rPr>
          <w:sz w:val="28"/>
          <w:szCs w:val="28"/>
        </w:rPr>
        <w:tab/>
        <w:t xml:space="preserve">+ Main action: </w:t>
      </w:r>
    </w:p>
    <w:tbl>
      <w:tblPr>
        <w:tblStyle w:val="TableGrid"/>
        <w:tblW w:w="0" w:type="auto"/>
        <w:tblLook w:val="04A0" w:firstRow="1" w:lastRow="0" w:firstColumn="1" w:lastColumn="0" w:noHBand="0" w:noVBand="1"/>
      </w:tblPr>
      <w:tblGrid>
        <w:gridCol w:w="4675"/>
        <w:gridCol w:w="4675"/>
      </w:tblGrid>
      <w:tr w:rsidR="0029111A" w14:paraId="02FAA160" w14:textId="77777777" w:rsidTr="0029111A">
        <w:tc>
          <w:tcPr>
            <w:tcW w:w="4675" w:type="dxa"/>
          </w:tcPr>
          <w:p w14:paraId="53F4BA7D" w14:textId="7AF58308" w:rsidR="0029111A" w:rsidRPr="0029111A" w:rsidRDefault="0029111A" w:rsidP="004B7DC1">
            <w:pPr>
              <w:rPr>
                <w:sz w:val="28"/>
                <w:szCs w:val="28"/>
              </w:rPr>
            </w:pPr>
            <w:r>
              <w:rPr>
                <w:sz w:val="28"/>
                <w:szCs w:val="28"/>
              </w:rPr>
              <w:t>Actor: User</w:t>
            </w:r>
          </w:p>
        </w:tc>
        <w:tc>
          <w:tcPr>
            <w:tcW w:w="4675" w:type="dxa"/>
          </w:tcPr>
          <w:p w14:paraId="6EA31F74" w14:textId="248795A1" w:rsidR="0029111A" w:rsidRPr="0029111A" w:rsidRDefault="0029111A" w:rsidP="004B7DC1">
            <w:pPr>
              <w:rPr>
                <w:sz w:val="28"/>
                <w:szCs w:val="28"/>
              </w:rPr>
            </w:pPr>
            <w:r>
              <w:rPr>
                <w:sz w:val="28"/>
                <w:szCs w:val="28"/>
              </w:rPr>
              <w:t>System</w:t>
            </w:r>
          </w:p>
        </w:tc>
      </w:tr>
      <w:tr w:rsidR="0029111A" w14:paraId="4B87865B" w14:textId="77777777" w:rsidTr="0029111A">
        <w:tc>
          <w:tcPr>
            <w:tcW w:w="4675" w:type="dxa"/>
          </w:tcPr>
          <w:p w14:paraId="640D99A5" w14:textId="3052A685" w:rsidR="0029111A" w:rsidRPr="0029111A" w:rsidRDefault="0029111A" w:rsidP="004B7DC1">
            <w:pPr>
              <w:rPr>
                <w:sz w:val="28"/>
                <w:szCs w:val="28"/>
              </w:rPr>
            </w:pPr>
            <w:r>
              <w:rPr>
                <w:sz w:val="28"/>
                <w:szCs w:val="28"/>
              </w:rPr>
              <w:t>1. Select the login function</w:t>
            </w:r>
          </w:p>
        </w:tc>
        <w:tc>
          <w:tcPr>
            <w:tcW w:w="4675" w:type="dxa"/>
          </w:tcPr>
          <w:p w14:paraId="78CC2A81" w14:textId="2088975C" w:rsidR="0029111A" w:rsidRPr="0029111A" w:rsidRDefault="0029111A" w:rsidP="004B7DC1">
            <w:pPr>
              <w:rPr>
                <w:sz w:val="28"/>
                <w:szCs w:val="28"/>
              </w:rPr>
            </w:pPr>
            <w:r>
              <w:rPr>
                <w:sz w:val="28"/>
                <w:szCs w:val="28"/>
              </w:rPr>
              <w:t>1.1 Display login screen</w:t>
            </w:r>
          </w:p>
        </w:tc>
      </w:tr>
      <w:tr w:rsidR="0029111A" w14:paraId="2D6199B7" w14:textId="77777777" w:rsidTr="0029111A">
        <w:tc>
          <w:tcPr>
            <w:tcW w:w="4675" w:type="dxa"/>
          </w:tcPr>
          <w:p w14:paraId="293A35B0" w14:textId="3B0673C2" w:rsidR="0029111A" w:rsidRPr="0029111A" w:rsidRDefault="0029111A" w:rsidP="004B7DC1">
            <w:pPr>
              <w:rPr>
                <w:sz w:val="28"/>
                <w:szCs w:val="28"/>
              </w:rPr>
            </w:pPr>
            <w:r>
              <w:rPr>
                <w:sz w:val="28"/>
                <w:szCs w:val="28"/>
              </w:rPr>
              <w:t>2. Enter username and password</w:t>
            </w:r>
          </w:p>
        </w:tc>
        <w:tc>
          <w:tcPr>
            <w:tcW w:w="4675" w:type="dxa"/>
          </w:tcPr>
          <w:p w14:paraId="7329D86F" w14:textId="77777777" w:rsidR="0029111A" w:rsidRDefault="0029111A" w:rsidP="004B7DC1">
            <w:pPr>
              <w:rPr>
                <w:sz w:val="28"/>
                <w:szCs w:val="28"/>
              </w:rPr>
            </w:pPr>
            <w:r>
              <w:rPr>
                <w:sz w:val="28"/>
                <w:szCs w:val="28"/>
              </w:rPr>
              <w:t>2.1 Fail -&gt; move to sub-action</w:t>
            </w:r>
          </w:p>
          <w:p w14:paraId="392A789B" w14:textId="3DC45965" w:rsidR="0029111A" w:rsidRPr="0029111A" w:rsidRDefault="0029111A" w:rsidP="004B7DC1">
            <w:pPr>
              <w:rPr>
                <w:sz w:val="28"/>
                <w:szCs w:val="28"/>
              </w:rPr>
            </w:pPr>
            <w:r>
              <w:rPr>
                <w:sz w:val="28"/>
                <w:szCs w:val="28"/>
              </w:rPr>
              <w:t xml:space="preserve">2.2 </w:t>
            </w:r>
            <w:proofErr w:type="spellStart"/>
            <w:r>
              <w:rPr>
                <w:sz w:val="28"/>
                <w:szCs w:val="28"/>
              </w:rPr>
              <w:t>Succesful</w:t>
            </w:r>
            <w:proofErr w:type="spellEnd"/>
            <w:r>
              <w:rPr>
                <w:sz w:val="28"/>
                <w:szCs w:val="28"/>
              </w:rPr>
              <w:t xml:space="preserve"> -&gt; display screen</w:t>
            </w:r>
          </w:p>
        </w:tc>
      </w:tr>
      <w:tr w:rsidR="0029111A" w14:paraId="07903677" w14:textId="77777777" w:rsidTr="0029111A">
        <w:tc>
          <w:tcPr>
            <w:tcW w:w="4675" w:type="dxa"/>
          </w:tcPr>
          <w:p w14:paraId="1452DF4B" w14:textId="670DAE7C" w:rsidR="0029111A" w:rsidRPr="0029111A" w:rsidRDefault="0029111A" w:rsidP="004B7DC1">
            <w:pPr>
              <w:rPr>
                <w:sz w:val="28"/>
                <w:szCs w:val="28"/>
              </w:rPr>
            </w:pPr>
            <w:r>
              <w:rPr>
                <w:sz w:val="28"/>
                <w:szCs w:val="28"/>
              </w:rPr>
              <w:t>3. End of use case</w:t>
            </w:r>
          </w:p>
        </w:tc>
        <w:tc>
          <w:tcPr>
            <w:tcW w:w="4675" w:type="dxa"/>
          </w:tcPr>
          <w:p w14:paraId="4A4D039B" w14:textId="77777777" w:rsidR="0029111A" w:rsidRPr="0029111A" w:rsidRDefault="0029111A" w:rsidP="004B7DC1">
            <w:pPr>
              <w:rPr>
                <w:sz w:val="28"/>
                <w:szCs w:val="28"/>
              </w:rPr>
            </w:pPr>
          </w:p>
        </w:tc>
      </w:tr>
    </w:tbl>
    <w:p w14:paraId="7FCC09E9" w14:textId="4198F25D" w:rsidR="0029111A" w:rsidRDefault="0029111A" w:rsidP="004B7DC1">
      <w:pPr>
        <w:rPr>
          <w:sz w:val="28"/>
          <w:szCs w:val="28"/>
        </w:rPr>
      </w:pPr>
      <w:r>
        <w:rPr>
          <w:b/>
          <w:bCs/>
          <w:sz w:val="28"/>
          <w:szCs w:val="28"/>
        </w:rPr>
        <w:tab/>
      </w:r>
      <w:r w:rsidRPr="0029111A">
        <w:rPr>
          <w:sz w:val="28"/>
          <w:szCs w:val="28"/>
        </w:rPr>
        <w:t>+ Sub action</w:t>
      </w:r>
    </w:p>
    <w:tbl>
      <w:tblPr>
        <w:tblStyle w:val="TableGrid"/>
        <w:tblW w:w="0" w:type="auto"/>
        <w:tblLook w:val="04A0" w:firstRow="1" w:lastRow="0" w:firstColumn="1" w:lastColumn="0" w:noHBand="0" w:noVBand="1"/>
      </w:tblPr>
      <w:tblGrid>
        <w:gridCol w:w="4675"/>
        <w:gridCol w:w="4675"/>
      </w:tblGrid>
      <w:tr w:rsidR="00AF3BB5" w14:paraId="64530871" w14:textId="77777777" w:rsidTr="00AF3BB5">
        <w:tc>
          <w:tcPr>
            <w:tcW w:w="4675" w:type="dxa"/>
          </w:tcPr>
          <w:p w14:paraId="47B1A864" w14:textId="1ED688A8" w:rsidR="00AF3BB5" w:rsidRDefault="00AF3BB5" w:rsidP="004B7DC1">
            <w:pPr>
              <w:rPr>
                <w:sz w:val="28"/>
                <w:szCs w:val="28"/>
              </w:rPr>
            </w:pPr>
            <w:r>
              <w:rPr>
                <w:sz w:val="28"/>
                <w:szCs w:val="28"/>
              </w:rPr>
              <w:t>Actor: User</w:t>
            </w:r>
          </w:p>
        </w:tc>
        <w:tc>
          <w:tcPr>
            <w:tcW w:w="4675" w:type="dxa"/>
          </w:tcPr>
          <w:p w14:paraId="0595F134" w14:textId="79ADDE4D" w:rsidR="00AF3BB5" w:rsidRDefault="00AF3BB5" w:rsidP="004B7DC1">
            <w:pPr>
              <w:rPr>
                <w:sz w:val="28"/>
                <w:szCs w:val="28"/>
              </w:rPr>
            </w:pPr>
            <w:r>
              <w:rPr>
                <w:sz w:val="28"/>
                <w:szCs w:val="28"/>
              </w:rPr>
              <w:t>System</w:t>
            </w:r>
          </w:p>
        </w:tc>
      </w:tr>
      <w:tr w:rsidR="00AF3BB5" w14:paraId="7287AC87" w14:textId="77777777" w:rsidTr="00AF3BB5">
        <w:tc>
          <w:tcPr>
            <w:tcW w:w="4675" w:type="dxa"/>
          </w:tcPr>
          <w:p w14:paraId="6077CBDD" w14:textId="7034B0FD" w:rsidR="00AF3BB5" w:rsidRDefault="00AF3BB5" w:rsidP="004B7DC1">
            <w:pPr>
              <w:rPr>
                <w:sz w:val="28"/>
                <w:szCs w:val="28"/>
              </w:rPr>
            </w:pPr>
            <w:r>
              <w:rPr>
                <w:sz w:val="28"/>
                <w:szCs w:val="28"/>
              </w:rPr>
              <w:t xml:space="preserve">1. </w:t>
            </w:r>
            <w:r w:rsidR="001C64B1">
              <w:rPr>
                <w:sz w:val="28"/>
                <w:szCs w:val="28"/>
              </w:rPr>
              <w:t>Password checking</w:t>
            </w:r>
          </w:p>
        </w:tc>
        <w:tc>
          <w:tcPr>
            <w:tcW w:w="4675" w:type="dxa"/>
          </w:tcPr>
          <w:p w14:paraId="50F9EEA6" w14:textId="77777777" w:rsidR="00AF3BB5" w:rsidRDefault="00AF3BB5" w:rsidP="004B7DC1">
            <w:pPr>
              <w:rPr>
                <w:sz w:val="28"/>
                <w:szCs w:val="28"/>
              </w:rPr>
            </w:pPr>
            <w:r>
              <w:rPr>
                <w:sz w:val="28"/>
                <w:szCs w:val="28"/>
              </w:rPr>
              <w:t>1.1 Noticed that there is wrong username or password</w:t>
            </w:r>
          </w:p>
          <w:p w14:paraId="14CA7519" w14:textId="40EA1694" w:rsidR="00AF3BB5" w:rsidRDefault="00AF3BB5" w:rsidP="004B7DC1">
            <w:pPr>
              <w:rPr>
                <w:sz w:val="28"/>
                <w:szCs w:val="28"/>
              </w:rPr>
            </w:pPr>
            <w:r>
              <w:rPr>
                <w:sz w:val="28"/>
                <w:szCs w:val="28"/>
              </w:rPr>
              <w:t>1.2</w:t>
            </w:r>
            <w:r w:rsidR="002E26B6">
              <w:rPr>
                <w:sz w:val="28"/>
                <w:szCs w:val="28"/>
              </w:rPr>
              <w:t xml:space="preserve"> </w:t>
            </w:r>
            <w:proofErr w:type="spellStart"/>
            <w:r>
              <w:rPr>
                <w:sz w:val="28"/>
                <w:szCs w:val="28"/>
              </w:rPr>
              <w:t>Rre</w:t>
            </w:r>
            <w:proofErr w:type="spellEnd"/>
            <w:r>
              <w:rPr>
                <w:sz w:val="28"/>
                <w:szCs w:val="28"/>
              </w:rPr>
              <w:t xml:space="preserve">-display login screen </w:t>
            </w:r>
          </w:p>
          <w:p w14:paraId="6ED4BDF1" w14:textId="5E6A616C" w:rsidR="00AF3BB5" w:rsidRDefault="00AF3BB5" w:rsidP="004B7DC1">
            <w:pPr>
              <w:rPr>
                <w:sz w:val="28"/>
                <w:szCs w:val="28"/>
              </w:rPr>
            </w:pPr>
            <w:r>
              <w:rPr>
                <w:sz w:val="28"/>
                <w:szCs w:val="28"/>
              </w:rPr>
              <w:t>1.3 Return to step 2 in main action</w:t>
            </w:r>
          </w:p>
        </w:tc>
      </w:tr>
      <w:tr w:rsidR="00AF3BB5" w14:paraId="6F218829" w14:textId="77777777" w:rsidTr="00AF3BB5">
        <w:tc>
          <w:tcPr>
            <w:tcW w:w="4675" w:type="dxa"/>
          </w:tcPr>
          <w:p w14:paraId="4EA71EDF" w14:textId="5B621794" w:rsidR="00AF3BB5" w:rsidRDefault="00AF3BB5" w:rsidP="004B7DC1">
            <w:pPr>
              <w:rPr>
                <w:sz w:val="28"/>
                <w:szCs w:val="28"/>
              </w:rPr>
            </w:pPr>
            <w:r>
              <w:rPr>
                <w:sz w:val="28"/>
                <w:szCs w:val="28"/>
              </w:rPr>
              <w:t xml:space="preserve">2. </w:t>
            </w:r>
            <w:r w:rsidR="002E26B6">
              <w:rPr>
                <w:sz w:val="28"/>
                <w:szCs w:val="28"/>
              </w:rPr>
              <w:t>Change</w:t>
            </w:r>
            <w:r>
              <w:rPr>
                <w:sz w:val="28"/>
                <w:szCs w:val="28"/>
              </w:rPr>
              <w:t xml:space="preserve"> password</w:t>
            </w:r>
          </w:p>
          <w:p w14:paraId="3F99EC37" w14:textId="402C9AA5" w:rsidR="00AF3BB5" w:rsidRDefault="00AF3BB5" w:rsidP="004B7DC1">
            <w:pPr>
              <w:rPr>
                <w:sz w:val="28"/>
                <w:szCs w:val="28"/>
              </w:rPr>
            </w:pPr>
            <w:r>
              <w:rPr>
                <w:sz w:val="28"/>
                <w:szCs w:val="28"/>
              </w:rPr>
              <w:t>2.1 Click “</w:t>
            </w:r>
            <w:r w:rsidR="002E26B6">
              <w:rPr>
                <w:sz w:val="28"/>
                <w:szCs w:val="28"/>
              </w:rPr>
              <w:t>change</w:t>
            </w:r>
            <w:r>
              <w:rPr>
                <w:sz w:val="28"/>
                <w:szCs w:val="28"/>
              </w:rPr>
              <w:t xml:space="preserve"> password” in login screen</w:t>
            </w:r>
          </w:p>
          <w:p w14:paraId="1224E13B" w14:textId="3ED77CB6" w:rsidR="00AF3BB5" w:rsidRDefault="00AF3BB5" w:rsidP="004B7DC1">
            <w:pPr>
              <w:rPr>
                <w:sz w:val="28"/>
                <w:szCs w:val="28"/>
              </w:rPr>
            </w:pPr>
            <w:r>
              <w:rPr>
                <w:sz w:val="28"/>
                <w:szCs w:val="28"/>
              </w:rPr>
              <w:t xml:space="preserve">2.2 Enter </w:t>
            </w:r>
            <w:r w:rsidR="004D55D1">
              <w:rPr>
                <w:sz w:val="28"/>
                <w:szCs w:val="28"/>
              </w:rPr>
              <w:t>old password</w:t>
            </w:r>
            <w:r>
              <w:rPr>
                <w:sz w:val="28"/>
                <w:szCs w:val="28"/>
              </w:rPr>
              <w:t xml:space="preserve"> and </w:t>
            </w:r>
            <w:r w:rsidR="004D55D1">
              <w:rPr>
                <w:sz w:val="28"/>
                <w:szCs w:val="28"/>
              </w:rPr>
              <w:t>enter new password, replay new password</w:t>
            </w:r>
          </w:p>
          <w:p w14:paraId="7DBE59BC" w14:textId="77777777" w:rsidR="00AF3BB5" w:rsidRDefault="00AF3BB5" w:rsidP="004B7DC1">
            <w:pPr>
              <w:rPr>
                <w:sz w:val="28"/>
                <w:szCs w:val="28"/>
              </w:rPr>
            </w:pPr>
          </w:p>
          <w:p w14:paraId="78E0FB42" w14:textId="77777777" w:rsidR="00277E6B" w:rsidRDefault="00277E6B" w:rsidP="004B7DC1">
            <w:pPr>
              <w:rPr>
                <w:sz w:val="28"/>
                <w:szCs w:val="28"/>
              </w:rPr>
            </w:pPr>
          </w:p>
          <w:p w14:paraId="59F2991F" w14:textId="3E30C99E" w:rsidR="00AF3BB5" w:rsidRDefault="00AF3BB5" w:rsidP="004B7DC1">
            <w:pPr>
              <w:rPr>
                <w:sz w:val="28"/>
                <w:szCs w:val="28"/>
              </w:rPr>
            </w:pPr>
            <w:r>
              <w:rPr>
                <w:sz w:val="28"/>
                <w:szCs w:val="28"/>
              </w:rPr>
              <w:t>2.3 Enter new password</w:t>
            </w:r>
          </w:p>
        </w:tc>
        <w:tc>
          <w:tcPr>
            <w:tcW w:w="4675" w:type="dxa"/>
          </w:tcPr>
          <w:p w14:paraId="66420E2B" w14:textId="77777777" w:rsidR="00AF3BB5" w:rsidRDefault="00AF3BB5" w:rsidP="004B7DC1">
            <w:pPr>
              <w:rPr>
                <w:sz w:val="28"/>
                <w:szCs w:val="28"/>
              </w:rPr>
            </w:pPr>
          </w:p>
          <w:p w14:paraId="758F6AE5" w14:textId="32978151" w:rsidR="00AF3BB5" w:rsidRDefault="00AF3BB5" w:rsidP="004B7DC1">
            <w:pPr>
              <w:rPr>
                <w:sz w:val="28"/>
                <w:szCs w:val="28"/>
              </w:rPr>
            </w:pPr>
            <w:r>
              <w:rPr>
                <w:sz w:val="28"/>
                <w:szCs w:val="28"/>
              </w:rPr>
              <w:t xml:space="preserve">2.1 Display screen to </w:t>
            </w:r>
            <w:r w:rsidR="004D55D1">
              <w:rPr>
                <w:sz w:val="28"/>
                <w:szCs w:val="28"/>
              </w:rPr>
              <w:t>change password</w:t>
            </w:r>
          </w:p>
          <w:p w14:paraId="63392C59" w14:textId="7B5D095E" w:rsidR="00AF3BB5" w:rsidRDefault="00AF3BB5" w:rsidP="004B7DC1">
            <w:pPr>
              <w:rPr>
                <w:sz w:val="28"/>
                <w:szCs w:val="28"/>
              </w:rPr>
            </w:pPr>
            <w:r>
              <w:rPr>
                <w:sz w:val="28"/>
                <w:szCs w:val="28"/>
              </w:rPr>
              <w:t xml:space="preserve">2.2.1 Check </w:t>
            </w:r>
            <w:r w:rsidR="004D55D1">
              <w:rPr>
                <w:sz w:val="28"/>
                <w:szCs w:val="28"/>
              </w:rPr>
              <w:t>old password</w:t>
            </w:r>
          </w:p>
          <w:p w14:paraId="33798D70" w14:textId="30320080" w:rsidR="00AF3BB5" w:rsidRDefault="00AF3BB5" w:rsidP="004B7DC1">
            <w:pPr>
              <w:rPr>
                <w:sz w:val="28"/>
                <w:szCs w:val="28"/>
              </w:rPr>
            </w:pPr>
            <w:r>
              <w:rPr>
                <w:sz w:val="28"/>
                <w:szCs w:val="28"/>
              </w:rPr>
              <w:t xml:space="preserve">2.2.2 </w:t>
            </w:r>
            <w:r w:rsidR="00277E6B" w:rsidRPr="00277E6B">
              <w:rPr>
                <w:sz w:val="28"/>
                <w:szCs w:val="28"/>
              </w:rPr>
              <w:t>Check if the new password and re-entered new password are the same</w:t>
            </w:r>
          </w:p>
          <w:p w14:paraId="4AE9319F" w14:textId="63EB6B5B" w:rsidR="00AF3BB5" w:rsidRDefault="00AF3BB5" w:rsidP="004B7DC1">
            <w:pPr>
              <w:rPr>
                <w:sz w:val="28"/>
                <w:szCs w:val="28"/>
              </w:rPr>
            </w:pPr>
            <w:r>
              <w:rPr>
                <w:sz w:val="28"/>
                <w:szCs w:val="28"/>
              </w:rPr>
              <w:t>2.3 Display successful notification screen</w:t>
            </w:r>
          </w:p>
        </w:tc>
      </w:tr>
    </w:tbl>
    <w:p w14:paraId="65BE0695" w14:textId="763AA112" w:rsidR="0029111A" w:rsidRDefault="003C2DF3" w:rsidP="004B7DC1">
      <w:pPr>
        <w:rPr>
          <w:sz w:val="28"/>
          <w:szCs w:val="28"/>
        </w:rPr>
      </w:pPr>
      <w:r>
        <w:rPr>
          <w:sz w:val="28"/>
          <w:szCs w:val="28"/>
        </w:rPr>
        <w:lastRenderedPageBreak/>
        <w:tab/>
        <w:t>+ Precondition: User must have an account on the system</w:t>
      </w:r>
    </w:p>
    <w:p w14:paraId="44E0AAAF" w14:textId="32AFB6D6" w:rsidR="003C2DF3" w:rsidRPr="003C2DF3" w:rsidRDefault="003C2DF3" w:rsidP="004B7DC1">
      <w:pPr>
        <w:rPr>
          <w:sz w:val="28"/>
          <w:szCs w:val="28"/>
        </w:rPr>
      </w:pPr>
      <w:r>
        <w:rPr>
          <w:sz w:val="28"/>
          <w:szCs w:val="28"/>
        </w:rPr>
        <w:tab/>
        <w:t xml:space="preserve">+ Post-condition: User </w:t>
      </w:r>
      <w:proofErr w:type="spellStart"/>
      <w:r>
        <w:rPr>
          <w:sz w:val="28"/>
          <w:szCs w:val="28"/>
        </w:rPr>
        <w:t>succesfully</w:t>
      </w:r>
      <w:proofErr w:type="spellEnd"/>
      <w:r>
        <w:rPr>
          <w:sz w:val="28"/>
          <w:szCs w:val="28"/>
        </w:rPr>
        <w:t xml:space="preserve"> logged in</w:t>
      </w:r>
    </w:p>
    <w:p w14:paraId="3DE54920" w14:textId="1DC6760B" w:rsidR="00AF3BB5" w:rsidRDefault="00AF3BB5" w:rsidP="004B7DC1">
      <w:pPr>
        <w:rPr>
          <w:b/>
          <w:bCs/>
          <w:sz w:val="28"/>
          <w:szCs w:val="28"/>
        </w:rPr>
      </w:pPr>
      <w:r>
        <w:rPr>
          <w:b/>
          <w:bCs/>
          <w:sz w:val="28"/>
          <w:szCs w:val="28"/>
        </w:rPr>
        <w:t xml:space="preserve">Use case 2: </w:t>
      </w:r>
      <w:r w:rsidR="003C2DF3">
        <w:rPr>
          <w:b/>
          <w:bCs/>
          <w:sz w:val="28"/>
          <w:szCs w:val="28"/>
        </w:rPr>
        <w:t>Manage accounts</w:t>
      </w:r>
    </w:p>
    <w:p w14:paraId="2BABB810" w14:textId="373151B5" w:rsidR="00BF24AE" w:rsidRDefault="00BF24AE" w:rsidP="004B7DC1">
      <w:pPr>
        <w:rPr>
          <w:sz w:val="28"/>
          <w:szCs w:val="28"/>
        </w:rPr>
      </w:pPr>
      <w:r>
        <w:rPr>
          <w:sz w:val="28"/>
          <w:szCs w:val="28"/>
        </w:rPr>
        <w:tab/>
        <w:t>+ Product scope: Allows admin to manage customer accounts</w:t>
      </w:r>
    </w:p>
    <w:p w14:paraId="5699075F" w14:textId="1F0978ED" w:rsidR="0099033F" w:rsidRDefault="0099033F" w:rsidP="004B7DC1">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45FA69DF" w14:textId="77777777" w:rsidTr="0099033F">
        <w:tc>
          <w:tcPr>
            <w:tcW w:w="4675" w:type="dxa"/>
          </w:tcPr>
          <w:p w14:paraId="57A2F438" w14:textId="54FC3B0F" w:rsidR="0099033F" w:rsidRDefault="0099033F" w:rsidP="004B7DC1">
            <w:pPr>
              <w:rPr>
                <w:sz w:val="28"/>
                <w:szCs w:val="28"/>
              </w:rPr>
            </w:pPr>
            <w:r>
              <w:rPr>
                <w:sz w:val="28"/>
                <w:szCs w:val="28"/>
              </w:rPr>
              <w:t>User: Admin</w:t>
            </w:r>
          </w:p>
        </w:tc>
        <w:tc>
          <w:tcPr>
            <w:tcW w:w="4675" w:type="dxa"/>
          </w:tcPr>
          <w:p w14:paraId="217FFC2F" w14:textId="17903988" w:rsidR="0099033F" w:rsidRDefault="0099033F" w:rsidP="004B7DC1">
            <w:pPr>
              <w:rPr>
                <w:sz w:val="28"/>
                <w:szCs w:val="28"/>
              </w:rPr>
            </w:pPr>
            <w:r>
              <w:rPr>
                <w:sz w:val="28"/>
                <w:szCs w:val="28"/>
              </w:rPr>
              <w:t>System</w:t>
            </w:r>
          </w:p>
        </w:tc>
      </w:tr>
      <w:tr w:rsidR="0099033F" w14:paraId="2F20CD1D" w14:textId="77777777" w:rsidTr="0099033F">
        <w:tc>
          <w:tcPr>
            <w:tcW w:w="4675" w:type="dxa"/>
          </w:tcPr>
          <w:p w14:paraId="32BC5ED6" w14:textId="1AA29093" w:rsidR="0099033F" w:rsidRDefault="0099033F" w:rsidP="004B7DC1">
            <w:pPr>
              <w:rPr>
                <w:sz w:val="28"/>
                <w:szCs w:val="28"/>
              </w:rPr>
            </w:pPr>
            <w:r>
              <w:rPr>
                <w:sz w:val="28"/>
                <w:szCs w:val="28"/>
              </w:rPr>
              <w:t xml:space="preserve">1. </w:t>
            </w:r>
            <w:r w:rsidR="00CB7295">
              <w:rPr>
                <w:sz w:val="28"/>
                <w:szCs w:val="28"/>
              </w:rPr>
              <w:t xml:space="preserve">Click “manage account” to request </w:t>
            </w:r>
          </w:p>
        </w:tc>
        <w:tc>
          <w:tcPr>
            <w:tcW w:w="4675" w:type="dxa"/>
          </w:tcPr>
          <w:p w14:paraId="7F8F14E0" w14:textId="3BA97B8C" w:rsidR="0099033F" w:rsidRDefault="00CB7295" w:rsidP="004B7DC1">
            <w:pPr>
              <w:rPr>
                <w:sz w:val="28"/>
                <w:szCs w:val="28"/>
              </w:rPr>
            </w:pPr>
            <w:r>
              <w:rPr>
                <w:sz w:val="28"/>
                <w:szCs w:val="28"/>
              </w:rPr>
              <w:t>1.1 Show form “manage account”</w:t>
            </w:r>
          </w:p>
        </w:tc>
      </w:tr>
      <w:tr w:rsidR="0099033F" w14:paraId="4986745C" w14:textId="77777777" w:rsidTr="0099033F">
        <w:tc>
          <w:tcPr>
            <w:tcW w:w="4675" w:type="dxa"/>
          </w:tcPr>
          <w:p w14:paraId="18698F34" w14:textId="5B015A18" w:rsidR="0099033F" w:rsidRDefault="0099033F" w:rsidP="004B7DC1">
            <w:pPr>
              <w:rPr>
                <w:sz w:val="28"/>
                <w:szCs w:val="28"/>
              </w:rPr>
            </w:pPr>
            <w:r>
              <w:rPr>
                <w:sz w:val="28"/>
                <w:szCs w:val="28"/>
              </w:rPr>
              <w:t>2.</w:t>
            </w:r>
            <w:r w:rsidR="00CB7295">
              <w:rPr>
                <w:sz w:val="28"/>
                <w:szCs w:val="28"/>
              </w:rPr>
              <w:t xml:space="preserve"> Action (</w:t>
            </w:r>
            <w:r w:rsidR="00B02039">
              <w:rPr>
                <w:sz w:val="28"/>
                <w:szCs w:val="28"/>
              </w:rPr>
              <w:t>more details, lock, open account)</w:t>
            </w:r>
          </w:p>
        </w:tc>
        <w:tc>
          <w:tcPr>
            <w:tcW w:w="4675" w:type="dxa"/>
          </w:tcPr>
          <w:p w14:paraId="24A7842D" w14:textId="16E93DDB" w:rsidR="0099033F" w:rsidRDefault="00B02039" w:rsidP="004B7DC1">
            <w:pPr>
              <w:rPr>
                <w:sz w:val="28"/>
                <w:szCs w:val="28"/>
              </w:rPr>
            </w:pPr>
            <w:r>
              <w:rPr>
                <w:sz w:val="28"/>
                <w:szCs w:val="28"/>
              </w:rPr>
              <w:t>2.1 R</w:t>
            </w:r>
            <w:r w:rsidRPr="00B02039">
              <w:rPr>
                <w:sz w:val="28"/>
                <w:szCs w:val="28"/>
              </w:rPr>
              <w:t>eturn the corresponding operation result</w:t>
            </w:r>
          </w:p>
        </w:tc>
      </w:tr>
    </w:tbl>
    <w:p w14:paraId="529A2DD2" w14:textId="7D86374C" w:rsidR="0099033F" w:rsidRDefault="0099033F" w:rsidP="004B7DC1">
      <w:pPr>
        <w:rPr>
          <w:sz w:val="28"/>
          <w:szCs w:val="28"/>
        </w:rPr>
      </w:pPr>
      <w:r>
        <w:rPr>
          <w:sz w:val="28"/>
          <w:szCs w:val="28"/>
        </w:rPr>
        <w:tab/>
        <w:t>+ Precondition: Already have an admin account</w:t>
      </w:r>
    </w:p>
    <w:p w14:paraId="3C71A8DE" w14:textId="5FDB273B" w:rsidR="0099033F" w:rsidRPr="00BF24AE" w:rsidRDefault="0099033F" w:rsidP="004B7DC1">
      <w:pPr>
        <w:rPr>
          <w:sz w:val="28"/>
          <w:szCs w:val="28"/>
        </w:rPr>
      </w:pPr>
      <w:r>
        <w:rPr>
          <w:sz w:val="28"/>
          <w:szCs w:val="28"/>
        </w:rPr>
        <w:tab/>
        <w:t>+ Post-condition: Manage all accounts</w:t>
      </w:r>
    </w:p>
    <w:p w14:paraId="70ADF8B5" w14:textId="16367793" w:rsidR="003C2DF3" w:rsidRDefault="003C2DF3" w:rsidP="004B7DC1">
      <w:pPr>
        <w:rPr>
          <w:b/>
          <w:bCs/>
          <w:sz w:val="28"/>
          <w:szCs w:val="28"/>
        </w:rPr>
      </w:pPr>
      <w:r>
        <w:rPr>
          <w:b/>
          <w:bCs/>
          <w:sz w:val="28"/>
          <w:szCs w:val="28"/>
        </w:rPr>
        <w:t xml:space="preserve">Use case 3: Manage </w:t>
      </w:r>
      <w:r w:rsidR="0099033F">
        <w:rPr>
          <w:b/>
          <w:bCs/>
          <w:sz w:val="28"/>
          <w:szCs w:val="28"/>
        </w:rPr>
        <w:t>cars</w:t>
      </w:r>
    </w:p>
    <w:p w14:paraId="0A579594" w14:textId="26D5D288" w:rsidR="0099033F" w:rsidRDefault="0099033F" w:rsidP="0099033F">
      <w:pPr>
        <w:rPr>
          <w:sz w:val="28"/>
          <w:szCs w:val="28"/>
        </w:rPr>
      </w:pPr>
      <w:r>
        <w:rPr>
          <w:sz w:val="28"/>
          <w:szCs w:val="28"/>
        </w:rPr>
        <w:t>+ Product scope: Allows admin to manage cars in website</w:t>
      </w:r>
    </w:p>
    <w:p w14:paraId="5D11F248"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3BE2FB9F" w14:textId="77777777">
        <w:tc>
          <w:tcPr>
            <w:tcW w:w="4675" w:type="dxa"/>
          </w:tcPr>
          <w:p w14:paraId="148891BF" w14:textId="77777777" w:rsidR="0099033F" w:rsidRDefault="0099033F">
            <w:pPr>
              <w:rPr>
                <w:sz w:val="28"/>
                <w:szCs w:val="28"/>
              </w:rPr>
            </w:pPr>
            <w:r>
              <w:rPr>
                <w:sz w:val="28"/>
                <w:szCs w:val="28"/>
              </w:rPr>
              <w:t>User: Admin</w:t>
            </w:r>
          </w:p>
        </w:tc>
        <w:tc>
          <w:tcPr>
            <w:tcW w:w="4675" w:type="dxa"/>
          </w:tcPr>
          <w:p w14:paraId="564BFAD7" w14:textId="77777777" w:rsidR="0099033F" w:rsidRDefault="0099033F">
            <w:pPr>
              <w:rPr>
                <w:sz w:val="28"/>
                <w:szCs w:val="28"/>
              </w:rPr>
            </w:pPr>
            <w:r>
              <w:rPr>
                <w:sz w:val="28"/>
                <w:szCs w:val="28"/>
              </w:rPr>
              <w:t>System</w:t>
            </w:r>
          </w:p>
        </w:tc>
      </w:tr>
      <w:tr w:rsidR="0099033F" w14:paraId="0E59BF67" w14:textId="77777777">
        <w:tc>
          <w:tcPr>
            <w:tcW w:w="4675" w:type="dxa"/>
          </w:tcPr>
          <w:p w14:paraId="2487B25A" w14:textId="11AEE038" w:rsidR="008660DC" w:rsidRDefault="008660DC" w:rsidP="008660DC">
            <w:pPr>
              <w:rPr>
                <w:sz w:val="28"/>
                <w:szCs w:val="28"/>
              </w:rPr>
            </w:pPr>
            <w:r>
              <w:rPr>
                <w:sz w:val="28"/>
                <w:szCs w:val="28"/>
              </w:rPr>
              <w:t>1.1 Send</w:t>
            </w:r>
            <w:r w:rsidRPr="000570A2">
              <w:rPr>
                <w:sz w:val="28"/>
                <w:szCs w:val="28"/>
              </w:rPr>
              <w:t xml:space="preserve"> a </w:t>
            </w:r>
            <w:r w:rsidR="00C77035">
              <w:rPr>
                <w:sz w:val="28"/>
                <w:szCs w:val="28"/>
              </w:rPr>
              <w:t>car</w:t>
            </w:r>
            <w:r w:rsidRPr="000570A2">
              <w:rPr>
                <w:sz w:val="28"/>
                <w:szCs w:val="28"/>
              </w:rPr>
              <w:t xml:space="preserve"> management request</w:t>
            </w:r>
          </w:p>
          <w:p w14:paraId="04D1E4BD" w14:textId="77777777" w:rsidR="008660DC" w:rsidRDefault="008660DC" w:rsidP="008660DC">
            <w:pPr>
              <w:rPr>
                <w:sz w:val="28"/>
                <w:szCs w:val="28"/>
              </w:rPr>
            </w:pPr>
            <w:r>
              <w:rPr>
                <w:sz w:val="28"/>
                <w:szCs w:val="28"/>
              </w:rPr>
              <w:t>1.2 Choose “add product”</w:t>
            </w:r>
          </w:p>
          <w:p w14:paraId="0340E96D" w14:textId="77777777" w:rsidR="008660DC" w:rsidRDefault="008660DC" w:rsidP="008660DC">
            <w:pPr>
              <w:rPr>
                <w:sz w:val="28"/>
                <w:szCs w:val="28"/>
              </w:rPr>
            </w:pPr>
            <w:r>
              <w:rPr>
                <w:sz w:val="28"/>
                <w:szCs w:val="28"/>
              </w:rPr>
              <w:t xml:space="preserve">1.3 Add information </w:t>
            </w:r>
            <w:proofErr w:type="gramStart"/>
            <w:r>
              <w:rPr>
                <w:sz w:val="28"/>
                <w:szCs w:val="28"/>
              </w:rPr>
              <w:t>of</w:t>
            </w:r>
            <w:proofErr w:type="gramEnd"/>
            <w:r>
              <w:rPr>
                <w:sz w:val="28"/>
                <w:szCs w:val="28"/>
              </w:rPr>
              <w:t xml:space="preserve"> car</w:t>
            </w:r>
          </w:p>
          <w:p w14:paraId="5FCA64DF" w14:textId="77777777" w:rsidR="00B845C3" w:rsidRDefault="00B845C3" w:rsidP="008660DC">
            <w:pPr>
              <w:rPr>
                <w:sz w:val="28"/>
                <w:szCs w:val="28"/>
              </w:rPr>
            </w:pPr>
          </w:p>
          <w:p w14:paraId="0DDBE3B9" w14:textId="43BA5E8F" w:rsidR="008660DC" w:rsidRDefault="008660DC" w:rsidP="008660DC">
            <w:pPr>
              <w:rPr>
                <w:sz w:val="28"/>
                <w:szCs w:val="28"/>
              </w:rPr>
            </w:pPr>
            <w:r>
              <w:rPr>
                <w:sz w:val="28"/>
                <w:szCs w:val="28"/>
              </w:rPr>
              <w:t>1.4 Save new car</w:t>
            </w:r>
          </w:p>
        </w:tc>
        <w:tc>
          <w:tcPr>
            <w:tcW w:w="4675" w:type="dxa"/>
          </w:tcPr>
          <w:p w14:paraId="68E0195F" w14:textId="77777777" w:rsidR="0099033F" w:rsidRDefault="0082511A">
            <w:pPr>
              <w:rPr>
                <w:sz w:val="28"/>
                <w:szCs w:val="28"/>
              </w:rPr>
            </w:pPr>
            <w:r>
              <w:rPr>
                <w:sz w:val="28"/>
                <w:szCs w:val="28"/>
              </w:rPr>
              <w:t>1.1 Show manage form</w:t>
            </w:r>
          </w:p>
          <w:p w14:paraId="0F8A3BBE" w14:textId="77777777" w:rsidR="0009474F" w:rsidRDefault="0009474F">
            <w:pPr>
              <w:rPr>
                <w:sz w:val="28"/>
                <w:szCs w:val="28"/>
              </w:rPr>
            </w:pPr>
            <w:r>
              <w:rPr>
                <w:sz w:val="28"/>
                <w:szCs w:val="28"/>
              </w:rPr>
              <w:t>1.2</w:t>
            </w:r>
            <w:r w:rsidR="00A601EE">
              <w:rPr>
                <w:sz w:val="28"/>
                <w:szCs w:val="28"/>
              </w:rPr>
              <w:t xml:space="preserve"> Show add product form</w:t>
            </w:r>
          </w:p>
          <w:p w14:paraId="1CEFFF1E" w14:textId="77777777" w:rsidR="00A601EE" w:rsidRDefault="00A601EE">
            <w:pPr>
              <w:rPr>
                <w:sz w:val="28"/>
                <w:szCs w:val="28"/>
              </w:rPr>
            </w:pPr>
            <w:r>
              <w:rPr>
                <w:sz w:val="28"/>
                <w:szCs w:val="28"/>
              </w:rPr>
              <w:t xml:space="preserve">1.3 </w:t>
            </w:r>
            <w:r w:rsidR="00EC7711">
              <w:rPr>
                <w:sz w:val="28"/>
                <w:szCs w:val="28"/>
              </w:rPr>
              <w:t>Send information of car and check information</w:t>
            </w:r>
          </w:p>
          <w:p w14:paraId="47BBE555" w14:textId="27B772C3" w:rsidR="00EC7711" w:rsidRDefault="00EC7711">
            <w:pPr>
              <w:rPr>
                <w:sz w:val="28"/>
                <w:szCs w:val="28"/>
              </w:rPr>
            </w:pPr>
            <w:r>
              <w:rPr>
                <w:sz w:val="28"/>
                <w:szCs w:val="28"/>
              </w:rPr>
              <w:t xml:space="preserve">1.4 Send </w:t>
            </w:r>
            <w:r w:rsidR="00B845C3">
              <w:rPr>
                <w:sz w:val="28"/>
                <w:szCs w:val="28"/>
              </w:rPr>
              <w:t>notice back</w:t>
            </w:r>
          </w:p>
        </w:tc>
      </w:tr>
      <w:tr w:rsidR="0099033F" w14:paraId="10871BB1" w14:textId="77777777">
        <w:tc>
          <w:tcPr>
            <w:tcW w:w="4675" w:type="dxa"/>
          </w:tcPr>
          <w:p w14:paraId="70A174EA" w14:textId="3842A2E3" w:rsidR="0099033F" w:rsidRDefault="0099033F">
            <w:pPr>
              <w:rPr>
                <w:sz w:val="28"/>
                <w:szCs w:val="28"/>
              </w:rPr>
            </w:pPr>
            <w:r>
              <w:rPr>
                <w:sz w:val="28"/>
                <w:szCs w:val="28"/>
              </w:rPr>
              <w:t>2.</w:t>
            </w:r>
            <w:r w:rsidR="008660DC">
              <w:rPr>
                <w:sz w:val="28"/>
                <w:szCs w:val="28"/>
              </w:rPr>
              <w:t>1 Send</w:t>
            </w:r>
            <w:r w:rsidR="008660DC" w:rsidRPr="000570A2">
              <w:rPr>
                <w:sz w:val="28"/>
                <w:szCs w:val="28"/>
              </w:rPr>
              <w:t xml:space="preserve"> a</w:t>
            </w:r>
            <w:r w:rsidR="00C77035">
              <w:rPr>
                <w:sz w:val="28"/>
                <w:szCs w:val="28"/>
              </w:rPr>
              <w:t xml:space="preserve"> car</w:t>
            </w:r>
            <w:r w:rsidR="008660DC" w:rsidRPr="000570A2">
              <w:rPr>
                <w:sz w:val="28"/>
                <w:szCs w:val="28"/>
              </w:rPr>
              <w:t xml:space="preserve"> management request</w:t>
            </w:r>
            <w:r w:rsidR="008660DC">
              <w:rPr>
                <w:sz w:val="28"/>
                <w:szCs w:val="28"/>
              </w:rPr>
              <w:t xml:space="preserve"> </w:t>
            </w:r>
          </w:p>
          <w:p w14:paraId="3FA4B9BE" w14:textId="7498A14C" w:rsidR="008660DC" w:rsidRDefault="008660DC">
            <w:pPr>
              <w:rPr>
                <w:sz w:val="28"/>
                <w:szCs w:val="28"/>
              </w:rPr>
            </w:pPr>
            <w:r>
              <w:rPr>
                <w:sz w:val="28"/>
                <w:szCs w:val="28"/>
              </w:rPr>
              <w:t>2.2 Choose “</w:t>
            </w:r>
            <w:r w:rsidR="00C77035">
              <w:rPr>
                <w:sz w:val="28"/>
                <w:szCs w:val="28"/>
              </w:rPr>
              <w:t>Update</w:t>
            </w:r>
            <w:r w:rsidR="007A5FE1">
              <w:rPr>
                <w:sz w:val="28"/>
                <w:szCs w:val="28"/>
              </w:rPr>
              <w:t xml:space="preserve"> product”</w:t>
            </w:r>
          </w:p>
          <w:p w14:paraId="0C7C9FA5" w14:textId="77777777" w:rsidR="007A5FE1" w:rsidRDefault="007A5FE1">
            <w:pPr>
              <w:rPr>
                <w:sz w:val="28"/>
                <w:szCs w:val="28"/>
              </w:rPr>
            </w:pPr>
            <w:r>
              <w:rPr>
                <w:sz w:val="28"/>
                <w:szCs w:val="28"/>
              </w:rPr>
              <w:t>2.3 Change information of car</w:t>
            </w:r>
          </w:p>
          <w:p w14:paraId="0F92E875" w14:textId="77777777" w:rsidR="00F711A0" w:rsidRDefault="00F711A0">
            <w:pPr>
              <w:rPr>
                <w:sz w:val="28"/>
                <w:szCs w:val="28"/>
              </w:rPr>
            </w:pPr>
          </w:p>
          <w:p w14:paraId="24109DDF" w14:textId="4DDA7ECF" w:rsidR="007A5FE1" w:rsidRDefault="007A5FE1">
            <w:pPr>
              <w:rPr>
                <w:sz w:val="28"/>
                <w:szCs w:val="28"/>
              </w:rPr>
            </w:pPr>
            <w:r>
              <w:rPr>
                <w:sz w:val="28"/>
                <w:szCs w:val="28"/>
              </w:rPr>
              <w:t xml:space="preserve">2.4 </w:t>
            </w:r>
            <w:r w:rsidR="00C77035">
              <w:rPr>
                <w:sz w:val="28"/>
                <w:szCs w:val="28"/>
              </w:rPr>
              <w:t xml:space="preserve">Update information </w:t>
            </w:r>
            <w:proofErr w:type="gramStart"/>
            <w:r w:rsidR="00C77035">
              <w:rPr>
                <w:sz w:val="28"/>
                <w:szCs w:val="28"/>
              </w:rPr>
              <w:t>of</w:t>
            </w:r>
            <w:proofErr w:type="gramEnd"/>
            <w:r w:rsidR="00C77035">
              <w:rPr>
                <w:sz w:val="28"/>
                <w:szCs w:val="28"/>
              </w:rPr>
              <w:t xml:space="preserve"> car</w:t>
            </w:r>
          </w:p>
        </w:tc>
        <w:tc>
          <w:tcPr>
            <w:tcW w:w="4675" w:type="dxa"/>
          </w:tcPr>
          <w:p w14:paraId="2BC97DAF" w14:textId="77777777" w:rsidR="0099033F" w:rsidRDefault="00B845C3">
            <w:pPr>
              <w:rPr>
                <w:sz w:val="28"/>
                <w:szCs w:val="28"/>
              </w:rPr>
            </w:pPr>
            <w:r>
              <w:rPr>
                <w:sz w:val="28"/>
                <w:szCs w:val="28"/>
              </w:rPr>
              <w:t>2.1 Show manage form</w:t>
            </w:r>
          </w:p>
          <w:p w14:paraId="1F368453" w14:textId="77777777" w:rsidR="00B845C3" w:rsidRDefault="00B845C3">
            <w:pPr>
              <w:rPr>
                <w:sz w:val="28"/>
                <w:szCs w:val="28"/>
              </w:rPr>
            </w:pPr>
            <w:r>
              <w:rPr>
                <w:sz w:val="28"/>
                <w:szCs w:val="28"/>
              </w:rPr>
              <w:t xml:space="preserve">2.2 </w:t>
            </w:r>
            <w:r w:rsidR="00F711A0">
              <w:rPr>
                <w:sz w:val="28"/>
                <w:szCs w:val="28"/>
              </w:rPr>
              <w:t>Show update product form</w:t>
            </w:r>
          </w:p>
          <w:p w14:paraId="66FA8241" w14:textId="77777777" w:rsidR="00F711A0" w:rsidRDefault="00F711A0" w:rsidP="00F711A0">
            <w:pPr>
              <w:rPr>
                <w:sz w:val="28"/>
                <w:szCs w:val="28"/>
              </w:rPr>
            </w:pPr>
            <w:r>
              <w:rPr>
                <w:sz w:val="28"/>
                <w:szCs w:val="28"/>
              </w:rPr>
              <w:t>2.3 Send information of car and check information</w:t>
            </w:r>
          </w:p>
          <w:p w14:paraId="2C854A7B" w14:textId="45982A98" w:rsidR="00F711A0" w:rsidRDefault="00F711A0" w:rsidP="00F711A0">
            <w:pPr>
              <w:rPr>
                <w:sz w:val="28"/>
                <w:szCs w:val="28"/>
              </w:rPr>
            </w:pPr>
            <w:r>
              <w:rPr>
                <w:sz w:val="28"/>
                <w:szCs w:val="28"/>
              </w:rPr>
              <w:t>2.4 Send notice back</w:t>
            </w:r>
          </w:p>
        </w:tc>
      </w:tr>
      <w:tr w:rsidR="00F814F2" w14:paraId="6C402097" w14:textId="77777777">
        <w:tc>
          <w:tcPr>
            <w:tcW w:w="4675" w:type="dxa"/>
          </w:tcPr>
          <w:p w14:paraId="646BE60E" w14:textId="77777777" w:rsidR="00C77035" w:rsidRDefault="00F814F2">
            <w:pPr>
              <w:rPr>
                <w:sz w:val="28"/>
                <w:szCs w:val="28"/>
              </w:rPr>
            </w:pPr>
            <w:r>
              <w:rPr>
                <w:sz w:val="28"/>
                <w:szCs w:val="28"/>
              </w:rPr>
              <w:t>3.</w:t>
            </w:r>
            <w:r w:rsidR="008660DC">
              <w:rPr>
                <w:sz w:val="28"/>
                <w:szCs w:val="28"/>
              </w:rPr>
              <w:t>1 Send</w:t>
            </w:r>
            <w:r w:rsidR="008660DC" w:rsidRPr="000570A2">
              <w:rPr>
                <w:sz w:val="28"/>
                <w:szCs w:val="28"/>
              </w:rPr>
              <w:t xml:space="preserve"> a </w:t>
            </w:r>
            <w:r w:rsidR="00C77035">
              <w:rPr>
                <w:sz w:val="28"/>
                <w:szCs w:val="28"/>
              </w:rPr>
              <w:t>car</w:t>
            </w:r>
            <w:r w:rsidR="008660DC" w:rsidRPr="000570A2">
              <w:rPr>
                <w:sz w:val="28"/>
                <w:szCs w:val="28"/>
              </w:rPr>
              <w:t xml:space="preserve"> management request</w:t>
            </w:r>
          </w:p>
          <w:p w14:paraId="0B4552C9" w14:textId="77777777" w:rsidR="00F814F2" w:rsidRDefault="00C77035">
            <w:pPr>
              <w:rPr>
                <w:sz w:val="28"/>
                <w:szCs w:val="28"/>
              </w:rPr>
            </w:pPr>
            <w:r>
              <w:rPr>
                <w:sz w:val="28"/>
                <w:szCs w:val="28"/>
              </w:rPr>
              <w:t>3.2 Choose “delete</w:t>
            </w:r>
            <w:r w:rsidR="00F814F2">
              <w:rPr>
                <w:sz w:val="28"/>
                <w:szCs w:val="28"/>
              </w:rPr>
              <w:t xml:space="preserve"> </w:t>
            </w:r>
            <w:r>
              <w:rPr>
                <w:sz w:val="28"/>
                <w:szCs w:val="28"/>
              </w:rPr>
              <w:t>car”</w:t>
            </w:r>
          </w:p>
          <w:p w14:paraId="3A8C1BB4" w14:textId="33A702A1" w:rsidR="00C77035" w:rsidRDefault="00C77035">
            <w:pPr>
              <w:rPr>
                <w:sz w:val="28"/>
                <w:szCs w:val="28"/>
              </w:rPr>
            </w:pPr>
            <w:r>
              <w:rPr>
                <w:sz w:val="28"/>
                <w:szCs w:val="28"/>
              </w:rPr>
              <w:t>3.3 Update “manage car”</w:t>
            </w:r>
          </w:p>
        </w:tc>
        <w:tc>
          <w:tcPr>
            <w:tcW w:w="4675" w:type="dxa"/>
          </w:tcPr>
          <w:p w14:paraId="3A572BA6" w14:textId="77777777" w:rsidR="00F814F2" w:rsidRDefault="00F711A0">
            <w:pPr>
              <w:rPr>
                <w:sz w:val="28"/>
                <w:szCs w:val="28"/>
              </w:rPr>
            </w:pPr>
            <w:r>
              <w:rPr>
                <w:sz w:val="28"/>
                <w:szCs w:val="28"/>
              </w:rPr>
              <w:t xml:space="preserve">3.1 Show </w:t>
            </w:r>
            <w:proofErr w:type="gramStart"/>
            <w:r>
              <w:rPr>
                <w:sz w:val="28"/>
                <w:szCs w:val="28"/>
              </w:rPr>
              <w:t>manage</w:t>
            </w:r>
            <w:proofErr w:type="gramEnd"/>
            <w:r>
              <w:rPr>
                <w:sz w:val="28"/>
                <w:szCs w:val="28"/>
              </w:rPr>
              <w:t xml:space="preserve"> form</w:t>
            </w:r>
          </w:p>
          <w:p w14:paraId="35261A3D" w14:textId="406DEC46" w:rsidR="00F711A0" w:rsidRDefault="009A1C52">
            <w:pPr>
              <w:rPr>
                <w:sz w:val="28"/>
                <w:szCs w:val="28"/>
              </w:rPr>
            </w:pPr>
            <w:r>
              <w:rPr>
                <w:sz w:val="28"/>
                <w:szCs w:val="28"/>
              </w:rPr>
              <w:t xml:space="preserve">3.2 </w:t>
            </w:r>
            <w:r w:rsidR="00E0691C">
              <w:rPr>
                <w:sz w:val="28"/>
                <w:szCs w:val="28"/>
              </w:rPr>
              <w:t>Confirm delete</w:t>
            </w:r>
            <w:r w:rsidR="00CB18EF">
              <w:rPr>
                <w:sz w:val="28"/>
                <w:szCs w:val="28"/>
              </w:rPr>
              <w:t xml:space="preserve"> and check validity</w:t>
            </w:r>
          </w:p>
          <w:p w14:paraId="2C0F9126" w14:textId="3474274A" w:rsidR="000F55DD" w:rsidRDefault="000F55DD">
            <w:pPr>
              <w:rPr>
                <w:sz w:val="28"/>
                <w:szCs w:val="28"/>
              </w:rPr>
            </w:pPr>
            <w:r>
              <w:rPr>
                <w:sz w:val="28"/>
                <w:szCs w:val="28"/>
              </w:rPr>
              <w:t xml:space="preserve">3.3 Send </w:t>
            </w:r>
            <w:r w:rsidR="0020117A">
              <w:rPr>
                <w:sz w:val="28"/>
                <w:szCs w:val="28"/>
              </w:rPr>
              <w:t>notice and result back</w:t>
            </w:r>
          </w:p>
        </w:tc>
      </w:tr>
    </w:tbl>
    <w:p w14:paraId="2A3E01F6" w14:textId="717E89C7" w:rsidR="0099033F" w:rsidRDefault="0099033F" w:rsidP="008E56F3">
      <w:pPr>
        <w:rPr>
          <w:sz w:val="28"/>
          <w:szCs w:val="28"/>
        </w:rPr>
      </w:pPr>
      <w:r>
        <w:rPr>
          <w:sz w:val="28"/>
          <w:szCs w:val="28"/>
        </w:rPr>
        <w:tab/>
        <w:t>+ Precondition: Already have an admin account</w:t>
      </w:r>
    </w:p>
    <w:p w14:paraId="32635308" w14:textId="786189AB" w:rsidR="0099033F" w:rsidRPr="0099033F" w:rsidRDefault="0099033F" w:rsidP="004B7DC1">
      <w:pPr>
        <w:rPr>
          <w:sz w:val="28"/>
          <w:szCs w:val="28"/>
        </w:rPr>
      </w:pPr>
      <w:r>
        <w:rPr>
          <w:sz w:val="28"/>
          <w:szCs w:val="28"/>
        </w:rPr>
        <w:tab/>
        <w:t>+ Post-condition: Manage all cars</w:t>
      </w:r>
    </w:p>
    <w:p w14:paraId="7FEC3517" w14:textId="66F7E83A" w:rsidR="003C2DF3" w:rsidRDefault="003C2DF3" w:rsidP="004B7DC1">
      <w:pPr>
        <w:rPr>
          <w:b/>
          <w:bCs/>
          <w:sz w:val="28"/>
          <w:szCs w:val="28"/>
        </w:rPr>
      </w:pPr>
      <w:r>
        <w:rPr>
          <w:b/>
          <w:bCs/>
          <w:sz w:val="28"/>
          <w:szCs w:val="28"/>
        </w:rPr>
        <w:t xml:space="preserve">Use case 4: Manage type of </w:t>
      </w:r>
      <w:r w:rsidR="00AF625F">
        <w:rPr>
          <w:b/>
          <w:bCs/>
          <w:sz w:val="28"/>
          <w:szCs w:val="28"/>
        </w:rPr>
        <w:t>cars</w:t>
      </w:r>
    </w:p>
    <w:p w14:paraId="52709A9F" w14:textId="167A4628" w:rsidR="0099033F" w:rsidRDefault="0099033F" w:rsidP="0099033F">
      <w:pPr>
        <w:rPr>
          <w:sz w:val="28"/>
          <w:szCs w:val="28"/>
        </w:rPr>
      </w:pPr>
      <w:r>
        <w:rPr>
          <w:sz w:val="28"/>
          <w:szCs w:val="28"/>
        </w:rPr>
        <w:lastRenderedPageBreak/>
        <w:t xml:space="preserve">+ Product scope: Allows admin to manage </w:t>
      </w:r>
      <w:r w:rsidR="00AF625F">
        <w:rPr>
          <w:sz w:val="28"/>
          <w:szCs w:val="28"/>
        </w:rPr>
        <w:t>types of all cars</w:t>
      </w:r>
    </w:p>
    <w:p w14:paraId="44E89EC7"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0B0F3762" w14:textId="77777777">
        <w:tc>
          <w:tcPr>
            <w:tcW w:w="4675" w:type="dxa"/>
          </w:tcPr>
          <w:p w14:paraId="2B200A0B" w14:textId="77777777" w:rsidR="0099033F" w:rsidRDefault="0099033F">
            <w:pPr>
              <w:rPr>
                <w:sz w:val="28"/>
                <w:szCs w:val="28"/>
              </w:rPr>
            </w:pPr>
            <w:r>
              <w:rPr>
                <w:sz w:val="28"/>
                <w:szCs w:val="28"/>
              </w:rPr>
              <w:t>User: Admin</w:t>
            </w:r>
          </w:p>
        </w:tc>
        <w:tc>
          <w:tcPr>
            <w:tcW w:w="4675" w:type="dxa"/>
          </w:tcPr>
          <w:p w14:paraId="072E01FF" w14:textId="77777777" w:rsidR="0099033F" w:rsidRDefault="0099033F">
            <w:pPr>
              <w:rPr>
                <w:sz w:val="28"/>
                <w:szCs w:val="28"/>
              </w:rPr>
            </w:pPr>
            <w:r>
              <w:rPr>
                <w:sz w:val="28"/>
                <w:szCs w:val="28"/>
              </w:rPr>
              <w:t>System</w:t>
            </w:r>
          </w:p>
        </w:tc>
      </w:tr>
      <w:tr w:rsidR="00723B69" w14:paraId="41557C96" w14:textId="77777777">
        <w:tc>
          <w:tcPr>
            <w:tcW w:w="4675" w:type="dxa"/>
          </w:tcPr>
          <w:p w14:paraId="394B47DD" w14:textId="68DF8619" w:rsidR="00723B69" w:rsidRDefault="00723B69" w:rsidP="00723B69">
            <w:pPr>
              <w:rPr>
                <w:sz w:val="28"/>
                <w:szCs w:val="28"/>
              </w:rPr>
            </w:pPr>
            <w:r>
              <w:rPr>
                <w:sz w:val="28"/>
                <w:szCs w:val="28"/>
              </w:rPr>
              <w:t>1.1 Send</w:t>
            </w:r>
            <w:r w:rsidRPr="000570A2">
              <w:rPr>
                <w:sz w:val="28"/>
                <w:szCs w:val="28"/>
              </w:rPr>
              <w:t xml:space="preserve"> a </w:t>
            </w:r>
            <w:r>
              <w:rPr>
                <w:sz w:val="28"/>
                <w:szCs w:val="28"/>
              </w:rPr>
              <w:t>type of car</w:t>
            </w:r>
            <w:r w:rsidRPr="000570A2">
              <w:rPr>
                <w:sz w:val="28"/>
                <w:szCs w:val="28"/>
              </w:rPr>
              <w:t xml:space="preserve"> management request</w:t>
            </w:r>
          </w:p>
          <w:p w14:paraId="1810C53A" w14:textId="40301A1C" w:rsidR="00723B69" w:rsidRDefault="00723B69" w:rsidP="00723B69">
            <w:pPr>
              <w:rPr>
                <w:sz w:val="28"/>
                <w:szCs w:val="28"/>
              </w:rPr>
            </w:pPr>
            <w:r>
              <w:rPr>
                <w:sz w:val="28"/>
                <w:szCs w:val="28"/>
              </w:rPr>
              <w:t>1.2 Choose “add type of product”</w:t>
            </w:r>
          </w:p>
          <w:p w14:paraId="566AF0AD" w14:textId="6D900495" w:rsidR="00723B69" w:rsidRDefault="00723B69" w:rsidP="00723B69">
            <w:pPr>
              <w:rPr>
                <w:sz w:val="28"/>
                <w:szCs w:val="28"/>
              </w:rPr>
            </w:pPr>
            <w:r>
              <w:rPr>
                <w:sz w:val="28"/>
                <w:szCs w:val="28"/>
              </w:rPr>
              <w:t xml:space="preserve">1.3 Add information of </w:t>
            </w:r>
            <w:r w:rsidR="000B3751">
              <w:rPr>
                <w:sz w:val="28"/>
                <w:szCs w:val="28"/>
              </w:rPr>
              <w:t>type</w:t>
            </w:r>
          </w:p>
          <w:p w14:paraId="5F9FF5F0" w14:textId="77777777" w:rsidR="00723B69" w:rsidRDefault="00723B69" w:rsidP="00723B69">
            <w:pPr>
              <w:rPr>
                <w:sz w:val="28"/>
                <w:szCs w:val="28"/>
              </w:rPr>
            </w:pPr>
          </w:p>
          <w:p w14:paraId="61CC505D" w14:textId="5F6E9429" w:rsidR="00723B69" w:rsidRDefault="00723B69" w:rsidP="00723B69">
            <w:pPr>
              <w:rPr>
                <w:sz w:val="28"/>
                <w:szCs w:val="28"/>
              </w:rPr>
            </w:pPr>
            <w:r>
              <w:rPr>
                <w:sz w:val="28"/>
                <w:szCs w:val="28"/>
              </w:rPr>
              <w:t xml:space="preserve">1.4 Save new </w:t>
            </w:r>
            <w:r w:rsidR="00E52018">
              <w:rPr>
                <w:sz w:val="28"/>
                <w:szCs w:val="28"/>
              </w:rPr>
              <w:t>type</w:t>
            </w:r>
          </w:p>
        </w:tc>
        <w:tc>
          <w:tcPr>
            <w:tcW w:w="4675" w:type="dxa"/>
          </w:tcPr>
          <w:p w14:paraId="321D0A28" w14:textId="77777777" w:rsidR="00723B69" w:rsidRDefault="00723B69" w:rsidP="00723B69">
            <w:pPr>
              <w:rPr>
                <w:sz w:val="28"/>
                <w:szCs w:val="28"/>
              </w:rPr>
            </w:pPr>
            <w:r>
              <w:rPr>
                <w:sz w:val="28"/>
                <w:szCs w:val="28"/>
              </w:rPr>
              <w:t>1.1 Show manage form</w:t>
            </w:r>
          </w:p>
          <w:p w14:paraId="419C9639" w14:textId="77777777" w:rsidR="00723B69" w:rsidRDefault="00723B69" w:rsidP="00723B69">
            <w:pPr>
              <w:rPr>
                <w:sz w:val="28"/>
                <w:szCs w:val="28"/>
              </w:rPr>
            </w:pPr>
          </w:p>
          <w:p w14:paraId="1F1B6B03" w14:textId="30EA776C" w:rsidR="00723B69" w:rsidRDefault="00723B69" w:rsidP="00723B69">
            <w:pPr>
              <w:rPr>
                <w:sz w:val="28"/>
                <w:szCs w:val="28"/>
              </w:rPr>
            </w:pPr>
            <w:r>
              <w:rPr>
                <w:sz w:val="28"/>
                <w:szCs w:val="28"/>
              </w:rPr>
              <w:t>1.2 Show add type of product form</w:t>
            </w:r>
          </w:p>
          <w:p w14:paraId="79E51AB1" w14:textId="3539CBBE" w:rsidR="00723B69" w:rsidRDefault="00723B69" w:rsidP="00723B69">
            <w:pPr>
              <w:rPr>
                <w:sz w:val="28"/>
                <w:szCs w:val="28"/>
              </w:rPr>
            </w:pPr>
            <w:r>
              <w:rPr>
                <w:sz w:val="28"/>
                <w:szCs w:val="28"/>
              </w:rPr>
              <w:t xml:space="preserve">1.3 Send information of </w:t>
            </w:r>
            <w:r w:rsidR="000B3751">
              <w:rPr>
                <w:sz w:val="28"/>
                <w:szCs w:val="28"/>
              </w:rPr>
              <w:t>type</w:t>
            </w:r>
            <w:r>
              <w:rPr>
                <w:sz w:val="28"/>
                <w:szCs w:val="28"/>
              </w:rPr>
              <w:t xml:space="preserve"> and check information</w:t>
            </w:r>
          </w:p>
          <w:p w14:paraId="7633EE9A" w14:textId="653DF8E0" w:rsidR="00723B69" w:rsidRDefault="00723B69" w:rsidP="00723B69">
            <w:pPr>
              <w:rPr>
                <w:sz w:val="28"/>
                <w:szCs w:val="28"/>
              </w:rPr>
            </w:pPr>
            <w:r>
              <w:rPr>
                <w:sz w:val="28"/>
                <w:szCs w:val="28"/>
              </w:rPr>
              <w:t>1.4 Send notice back</w:t>
            </w:r>
          </w:p>
        </w:tc>
      </w:tr>
      <w:tr w:rsidR="00723B69" w14:paraId="1DB0BD6D" w14:textId="77777777">
        <w:tc>
          <w:tcPr>
            <w:tcW w:w="4675" w:type="dxa"/>
          </w:tcPr>
          <w:p w14:paraId="2892F89D" w14:textId="51E2CB48" w:rsidR="00723B69" w:rsidRDefault="00723B69" w:rsidP="00723B69">
            <w:pPr>
              <w:rPr>
                <w:sz w:val="28"/>
                <w:szCs w:val="28"/>
              </w:rPr>
            </w:pPr>
            <w:r>
              <w:rPr>
                <w:sz w:val="28"/>
                <w:szCs w:val="28"/>
              </w:rPr>
              <w:t xml:space="preserve">2.1 </w:t>
            </w:r>
            <w:r w:rsidR="00E52018">
              <w:rPr>
                <w:sz w:val="28"/>
                <w:szCs w:val="28"/>
              </w:rPr>
              <w:t>Send</w:t>
            </w:r>
            <w:r w:rsidR="00E52018" w:rsidRPr="000570A2">
              <w:rPr>
                <w:sz w:val="28"/>
                <w:szCs w:val="28"/>
              </w:rPr>
              <w:t xml:space="preserve"> a </w:t>
            </w:r>
            <w:r w:rsidR="00E52018">
              <w:rPr>
                <w:sz w:val="28"/>
                <w:szCs w:val="28"/>
              </w:rPr>
              <w:t>type of car</w:t>
            </w:r>
            <w:r w:rsidR="00E52018" w:rsidRPr="000570A2">
              <w:rPr>
                <w:sz w:val="28"/>
                <w:szCs w:val="28"/>
              </w:rPr>
              <w:t xml:space="preserve"> management request</w:t>
            </w:r>
          </w:p>
          <w:p w14:paraId="29586F23" w14:textId="00EC0D48" w:rsidR="00723B69" w:rsidRDefault="00723B69" w:rsidP="00723B69">
            <w:pPr>
              <w:rPr>
                <w:sz w:val="28"/>
                <w:szCs w:val="28"/>
              </w:rPr>
            </w:pPr>
            <w:r>
              <w:rPr>
                <w:sz w:val="28"/>
                <w:szCs w:val="28"/>
              </w:rPr>
              <w:t>2.2 Choose “</w:t>
            </w:r>
            <w:proofErr w:type="gramStart"/>
            <w:r>
              <w:rPr>
                <w:sz w:val="28"/>
                <w:szCs w:val="28"/>
              </w:rPr>
              <w:t xml:space="preserve">Update </w:t>
            </w:r>
            <w:r w:rsidR="00E52018">
              <w:rPr>
                <w:sz w:val="28"/>
                <w:szCs w:val="28"/>
              </w:rPr>
              <w:t xml:space="preserve"> type</w:t>
            </w:r>
            <w:proofErr w:type="gramEnd"/>
            <w:r w:rsidR="00E52018">
              <w:rPr>
                <w:sz w:val="28"/>
                <w:szCs w:val="28"/>
              </w:rPr>
              <w:t xml:space="preserve"> of </w:t>
            </w:r>
            <w:r>
              <w:rPr>
                <w:sz w:val="28"/>
                <w:szCs w:val="28"/>
              </w:rPr>
              <w:t>product”</w:t>
            </w:r>
          </w:p>
          <w:p w14:paraId="40AC4BDC" w14:textId="5AE182FD" w:rsidR="00723B69" w:rsidRDefault="00723B69" w:rsidP="00723B69">
            <w:pPr>
              <w:rPr>
                <w:sz w:val="28"/>
                <w:szCs w:val="28"/>
              </w:rPr>
            </w:pPr>
            <w:r>
              <w:rPr>
                <w:sz w:val="28"/>
                <w:szCs w:val="28"/>
              </w:rPr>
              <w:t xml:space="preserve">2.3 Change </w:t>
            </w:r>
            <w:r w:rsidR="00CF7AC2">
              <w:rPr>
                <w:sz w:val="28"/>
                <w:szCs w:val="28"/>
              </w:rPr>
              <w:t>information of type</w:t>
            </w:r>
          </w:p>
          <w:p w14:paraId="2CE70EF7" w14:textId="77777777" w:rsidR="00723B69" w:rsidRDefault="00723B69" w:rsidP="00723B69">
            <w:pPr>
              <w:rPr>
                <w:sz w:val="28"/>
                <w:szCs w:val="28"/>
              </w:rPr>
            </w:pPr>
          </w:p>
          <w:p w14:paraId="07995D0A" w14:textId="169E331A" w:rsidR="00723B69" w:rsidRDefault="00723B69" w:rsidP="00723B69">
            <w:pPr>
              <w:rPr>
                <w:sz w:val="28"/>
                <w:szCs w:val="28"/>
              </w:rPr>
            </w:pPr>
            <w:r>
              <w:rPr>
                <w:sz w:val="28"/>
                <w:szCs w:val="28"/>
              </w:rPr>
              <w:t xml:space="preserve">2.4 Update information of </w:t>
            </w:r>
            <w:r w:rsidR="00CF7AC2">
              <w:rPr>
                <w:sz w:val="28"/>
                <w:szCs w:val="28"/>
              </w:rPr>
              <w:t>type of car</w:t>
            </w:r>
          </w:p>
        </w:tc>
        <w:tc>
          <w:tcPr>
            <w:tcW w:w="4675" w:type="dxa"/>
          </w:tcPr>
          <w:p w14:paraId="2883BF9B" w14:textId="77777777" w:rsidR="00723B69" w:rsidRDefault="00723B69" w:rsidP="00723B69">
            <w:pPr>
              <w:rPr>
                <w:sz w:val="28"/>
                <w:szCs w:val="28"/>
              </w:rPr>
            </w:pPr>
            <w:r>
              <w:rPr>
                <w:sz w:val="28"/>
                <w:szCs w:val="28"/>
              </w:rPr>
              <w:t>2.1 Show manage form</w:t>
            </w:r>
          </w:p>
          <w:p w14:paraId="1922188C" w14:textId="77777777" w:rsidR="00E52018" w:rsidRDefault="00E52018" w:rsidP="00723B69">
            <w:pPr>
              <w:rPr>
                <w:sz w:val="28"/>
                <w:szCs w:val="28"/>
              </w:rPr>
            </w:pPr>
          </w:p>
          <w:p w14:paraId="1E6A7636" w14:textId="1B45B332" w:rsidR="00E52018" w:rsidRDefault="00723B69" w:rsidP="00723B69">
            <w:pPr>
              <w:rPr>
                <w:sz w:val="28"/>
                <w:szCs w:val="28"/>
              </w:rPr>
            </w:pPr>
            <w:r>
              <w:rPr>
                <w:sz w:val="28"/>
                <w:szCs w:val="28"/>
              </w:rPr>
              <w:t>2.2 Show update</w:t>
            </w:r>
            <w:r w:rsidR="00E52018">
              <w:rPr>
                <w:sz w:val="28"/>
                <w:szCs w:val="28"/>
              </w:rPr>
              <w:t xml:space="preserve"> type of</w:t>
            </w:r>
            <w:r>
              <w:rPr>
                <w:sz w:val="28"/>
                <w:szCs w:val="28"/>
              </w:rPr>
              <w:t xml:space="preserve"> product form</w:t>
            </w:r>
          </w:p>
          <w:p w14:paraId="6383420A" w14:textId="6515D78F" w:rsidR="00723B69" w:rsidRDefault="00723B69" w:rsidP="00723B69">
            <w:pPr>
              <w:rPr>
                <w:sz w:val="28"/>
                <w:szCs w:val="28"/>
              </w:rPr>
            </w:pPr>
            <w:r>
              <w:rPr>
                <w:sz w:val="28"/>
                <w:szCs w:val="28"/>
              </w:rPr>
              <w:t xml:space="preserve">2.3 Send information of </w:t>
            </w:r>
            <w:r w:rsidR="00CF7AC2">
              <w:rPr>
                <w:sz w:val="28"/>
                <w:szCs w:val="28"/>
              </w:rPr>
              <w:t>type</w:t>
            </w:r>
            <w:r>
              <w:rPr>
                <w:sz w:val="28"/>
                <w:szCs w:val="28"/>
              </w:rPr>
              <w:t xml:space="preserve"> and check information</w:t>
            </w:r>
          </w:p>
          <w:p w14:paraId="2192F43E" w14:textId="3D8967C7" w:rsidR="00723B69" w:rsidRDefault="00723B69" w:rsidP="00723B69">
            <w:pPr>
              <w:rPr>
                <w:sz w:val="28"/>
                <w:szCs w:val="28"/>
              </w:rPr>
            </w:pPr>
            <w:r>
              <w:rPr>
                <w:sz w:val="28"/>
                <w:szCs w:val="28"/>
              </w:rPr>
              <w:t>2.4 Send notice back</w:t>
            </w:r>
          </w:p>
        </w:tc>
      </w:tr>
      <w:tr w:rsidR="00723B69" w14:paraId="3BFB6ED8" w14:textId="77777777">
        <w:tc>
          <w:tcPr>
            <w:tcW w:w="4675" w:type="dxa"/>
          </w:tcPr>
          <w:p w14:paraId="6A18843F" w14:textId="7E382F78" w:rsidR="00723B69" w:rsidRDefault="00723B69" w:rsidP="00723B69">
            <w:pPr>
              <w:rPr>
                <w:sz w:val="28"/>
                <w:szCs w:val="28"/>
              </w:rPr>
            </w:pPr>
            <w:r>
              <w:rPr>
                <w:sz w:val="28"/>
                <w:szCs w:val="28"/>
              </w:rPr>
              <w:t xml:space="preserve">3.1 </w:t>
            </w:r>
            <w:r w:rsidR="00E52018">
              <w:rPr>
                <w:sz w:val="28"/>
                <w:szCs w:val="28"/>
              </w:rPr>
              <w:t>Send</w:t>
            </w:r>
            <w:r w:rsidR="00E52018" w:rsidRPr="000570A2">
              <w:rPr>
                <w:sz w:val="28"/>
                <w:szCs w:val="28"/>
              </w:rPr>
              <w:t xml:space="preserve"> a </w:t>
            </w:r>
            <w:r w:rsidR="00E52018">
              <w:rPr>
                <w:sz w:val="28"/>
                <w:szCs w:val="28"/>
              </w:rPr>
              <w:t>type of car</w:t>
            </w:r>
            <w:r w:rsidR="00E52018" w:rsidRPr="000570A2">
              <w:rPr>
                <w:sz w:val="28"/>
                <w:szCs w:val="28"/>
              </w:rPr>
              <w:t xml:space="preserve"> management request</w:t>
            </w:r>
          </w:p>
          <w:p w14:paraId="49964BEA" w14:textId="6AE839E6" w:rsidR="00723B69" w:rsidRDefault="00723B69" w:rsidP="00723B69">
            <w:pPr>
              <w:rPr>
                <w:sz w:val="28"/>
                <w:szCs w:val="28"/>
              </w:rPr>
            </w:pPr>
            <w:r>
              <w:rPr>
                <w:sz w:val="28"/>
                <w:szCs w:val="28"/>
              </w:rPr>
              <w:t xml:space="preserve">3.2 Choose “delete </w:t>
            </w:r>
            <w:r w:rsidR="00CF7AC2">
              <w:rPr>
                <w:sz w:val="28"/>
                <w:szCs w:val="28"/>
              </w:rPr>
              <w:t>type of product</w:t>
            </w:r>
            <w:r>
              <w:rPr>
                <w:sz w:val="28"/>
                <w:szCs w:val="28"/>
              </w:rPr>
              <w:t>”</w:t>
            </w:r>
          </w:p>
          <w:p w14:paraId="7770F798" w14:textId="4EA73D60" w:rsidR="00723B69" w:rsidRDefault="00723B69" w:rsidP="00723B69">
            <w:pPr>
              <w:rPr>
                <w:sz w:val="28"/>
                <w:szCs w:val="28"/>
              </w:rPr>
            </w:pPr>
            <w:r>
              <w:rPr>
                <w:sz w:val="28"/>
                <w:szCs w:val="28"/>
              </w:rPr>
              <w:t xml:space="preserve">3.3 Update “manage </w:t>
            </w:r>
            <w:r w:rsidR="00CF7AC2">
              <w:rPr>
                <w:sz w:val="28"/>
                <w:szCs w:val="28"/>
              </w:rPr>
              <w:t xml:space="preserve">type of </w:t>
            </w:r>
            <w:r>
              <w:rPr>
                <w:sz w:val="28"/>
                <w:szCs w:val="28"/>
              </w:rPr>
              <w:t>car”</w:t>
            </w:r>
          </w:p>
        </w:tc>
        <w:tc>
          <w:tcPr>
            <w:tcW w:w="4675" w:type="dxa"/>
          </w:tcPr>
          <w:p w14:paraId="4849EBAB" w14:textId="77777777" w:rsidR="00723B69" w:rsidRDefault="00723B69" w:rsidP="00723B69">
            <w:pPr>
              <w:rPr>
                <w:sz w:val="28"/>
                <w:szCs w:val="28"/>
              </w:rPr>
            </w:pPr>
            <w:r>
              <w:rPr>
                <w:sz w:val="28"/>
                <w:szCs w:val="28"/>
              </w:rPr>
              <w:t xml:space="preserve">3.1 Show </w:t>
            </w:r>
            <w:proofErr w:type="gramStart"/>
            <w:r>
              <w:rPr>
                <w:sz w:val="28"/>
                <w:szCs w:val="28"/>
              </w:rPr>
              <w:t>manage</w:t>
            </w:r>
            <w:proofErr w:type="gramEnd"/>
            <w:r>
              <w:rPr>
                <w:sz w:val="28"/>
                <w:szCs w:val="28"/>
              </w:rPr>
              <w:t xml:space="preserve"> form</w:t>
            </w:r>
          </w:p>
          <w:p w14:paraId="334625CD" w14:textId="77777777" w:rsidR="00E52018" w:rsidRDefault="00E52018" w:rsidP="00723B69">
            <w:pPr>
              <w:rPr>
                <w:sz w:val="28"/>
                <w:szCs w:val="28"/>
              </w:rPr>
            </w:pPr>
          </w:p>
          <w:p w14:paraId="56E2E8EB" w14:textId="77777777" w:rsidR="00723B69" w:rsidRDefault="00723B69" w:rsidP="00723B69">
            <w:pPr>
              <w:rPr>
                <w:sz w:val="28"/>
                <w:szCs w:val="28"/>
              </w:rPr>
            </w:pPr>
            <w:r>
              <w:rPr>
                <w:sz w:val="28"/>
                <w:szCs w:val="28"/>
              </w:rPr>
              <w:t>3.2 Confirm delete and check validity</w:t>
            </w:r>
          </w:p>
          <w:p w14:paraId="43D776F5" w14:textId="5A0E6B7E" w:rsidR="00723B69" w:rsidRDefault="00723B69" w:rsidP="00723B69">
            <w:pPr>
              <w:rPr>
                <w:sz w:val="28"/>
                <w:szCs w:val="28"/>
              </w:rPr>
            </w:pPr>
            <w:r>
              <w:rPr>
                <w:sz w:val="28"/>
                <w:szCs w:val="28"/>
              </w:rPr>
              <w:t>3.3 Send notice and result back</w:t>
            </w:r>
          </w:p>
        </w:tc>
      </w:tr>
    </w:tbl>
    <w:p w14:paraId="205FBC57" w14:textId="22AEC7B8" w:rsidR="0099033F" w:rsidRDefault="0099033F" w:rsidP="00E52018">
      <w:pPr>
        <w:rPr>
          <w:sz w:val="28"/>
          <w:szCs w:val="28"/>
        </w:rPr>
      </w:pPr>
      <w:r>
        <w:rPr>
          <w:sz w:val="28"/>
          <w:szCs w:val="28"/>
        </w:rPr>
        <w:tab/>
        <w:t>+ Precondition: Already have an admin account</w:t>
      </w:r>
    </w:p>
    <w:p w14:paraId="5DBA62E4" w14:textId="2EAF4F19" w:rsidR="0099033F" w:rsidRPr="0099033F" w:rsidRDefault="0099033F" w:rsidP="004B7DC1">
      <w:pPr>
        <w:rPr>
          <w:sz w:val="28"/>
          <w:szCs w:val="28"/>
        </w:rPr>
      </w:pPr>
      <w:r>
        <w:rPr>
          <w:sz w:val="28"/>
          <w:szCs w:val="28"/>
        </w:rPr>
        <w:tab/>
        <w:t xml:space="preserve">+ Post-condition: Manage all </w:t>
      </w:r>
      <w:r w:rsidR="00AF625F">
        <w:rPr>
          <w:sz w:val="28"/>
          <w:szCs w:val="28"/>
        </w:rPr>
        <w:t xml:space="preserve">types of </w:t>
      </w:r>
      <w:proofErr w:type="gramStart"/>
      <w:r w:rsidR="00AF625F">
        <w:rPr>
          <w:sz w:val="28"/>
          <w:szCs w:val="28"/>
        </w:rPr>
        <w:t>car</w:t>
      </w:r>
      <w:proofErr w:type="gramEnd"/>
    </w:p>
    <w:p w14:paraId="0D428881" w14:textId="5509E323" w:rsidR="003C2DF3" w:rsidRDefault="003C2DF3" w:rsidP="004B7DC1">
      <w:pPr>
        <w:rPr>
          <w:b/>
          <w:bCs/>
          <w:sz w:val="28"/>
          <w:szCs w:val="28"/>
        </w:rPr>
      </w:pPr>
      <w:r>
        <w:rPr>
          <w:b/>
          <w:bCs/>
          <w:sz w:val="28"/>
          <w:szCs w:val="28"/>
        </w:rPr>
        <w:t>Use case 5: Manage origin of products</w:t>
      </w:r>
    </w:p>
    <w:p w14:paraId="1BF0A9E9" w14:textId="62A83199" w:rsidR="0099033F" w:rsidRDefault="0099033F" w:rsidP="0099033F">
      <w:pPr>
        <w:rPr>
          <w:sz w:val="28"/>
          <w:szCs w:val="28"/>
        </w:rPr>
      </w:pPr>
      <w:r>
        <w:rPr>
          <w:sz w:val="28"/>
          <w:szCs w:val="28"/>
        </w:rPr>
        <w:t xml:space="preserve">+ Product scope: Allows admin to manage </w:t>
      </w:r>
      <w:proofErr w:type="gramStart"/>
      <w:r w:rsidR="002A7275">
        <w:rPr>
          <w:sz w:val="28"/>
          <w:szCs w:val="28"/>
        </w:rPr>
        <w:t>origin</w:t>
      </w:r>
      <w:proofErr w:type="gramEnd"/>
      <w:r w:rsidR="002A7275">
        <w:rPr>
          <w:sz w:val="28"/>
          <w:szCs w:val="28"/>
        </w:rPr>
        <w:t xml:space="preserve"> of cars.</w:t>
      </w:r>
    </w:p>
    <w:p w14:paraId="7AB322E3"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131418EC" w14:textId="77777777">
        <w:tc>
          <w:tcPr>
            <w:tcW w:w="4675" w:type="dxa"/>
          </w:tcPr>
          <w:p w14:paraId="454E5719" w14:textId="77777777" w:rsidR="0099033F" w:rsidRDefault="0099033F">
            <w:pPr>
              <w:rPr>
                <w:sz w:val="28"/>
                <w:szCs w:val="28"/>
              </w:rPr>
            </w:pPr>
            <w:r>
              <w:rPr>
                <w:sz w:val="28"/>
                <w:szCs w:val="28"/>
              </w:rPr>
              <w:t>User: Admin</w:t>
            </w:r>
          </w:p>
        </w:tc>
        <w:tc>
          <w:tcPr>
            <w:tcW w:w="4675" w:type="dxa"/>
          </w:tcPr>
          <w:p w14:paraId="69704501" w14:textId="77777777" w:rsidR="0099033F" w:rsidRDefault="0099033F">
            <w:pPr>
              <w:rPr>
                <w:sz w:val="28"/>
                <w:szCs w:val="28"/>
              </w:rPr>
            </w:pPr>
            <w:r>
              <w:rPr>
                <w:sz w:val="28"/>
                <w:szCs w:val="28"/>
              </w:rPr>
              <w:t>System</w:t>
            </w:r>
          </w:p>
        </w:tc>
      </w:tr>
      <w:tr w:rsidR="00EA1F0D" w14:paraId="54927680" w14:textId="77777777">
        <w:tc>
          <w:tcPr>
            <w:tcW w:w="4675" w:type="dxa"/>
          </w:tcPr>
          <w:p w14:paraId="549D8B31" w14:textId="0706A4DA" w:rsidR="00EA1F0D" w:rsidRDefault="00EA1F0D" w:rsidP="00EA1F0D">
            <w:pPr>
              <w:rPr>
                <w:sz w:val="28"/>
                <w:szCs w:val="28"/>
              </w:rPr>
            </w:pPr>
            <w:r>
              <w:rPr>
                <w:sz w:val="28"/>
                <w:szCs w:val="28"/>
              </w:rPr>
              <w:t>1.1 Send</w:t>
            </w:r>
            <w:r w:rsidRPr="000570A2">
              <w:rPr>
                <w:sz w:val="28"/>
                <w:szCs w:val="28"/>
              </w:rPr>
              <w:t xml:space="preserve"> </w:t>
            </w:r>
            <w:proofErr w:type="gramStart"/>
            <w:r w:rsidRPr="000570A2">
              <w:rPr>
                <w:sz w:val="28"/>
                <w:szCs w:val="28"/>
              </w:rPr>
              <w:t>a</w:t>
            </w:r>
            <w:proofErr w:type="gramEnd"/>
            <w:r w:rsidRPr="000570A2">
              <w:rPr>
                <w:sz w:val="28"/>
                <w:szCs w:val="28"/>
              </w:rPr>
              <w:t xml:space="preserve"> </w:t>
            </w:r>
            <w:r w:rsidR="00652874">
              <w:rPr>
                <w:sz w:val="28"/>
                <w:szCs w:val="28"/>
              </w:rPr>
              <w:t>origin</w:t>
            </w:r>
            <w:r w:rsidRPr="000570A2">
              <w:rPr>
                <w:sz w:val="28"/>
                <w:szCs w:val="28"/>
              </w:rPr>
              <w:t xml:space="preserve"> management request</w:t>
            </w:r>
          </w:p>
          <w:p w14:paraId="3AF1BF2D" w14:textId="602D3A18" w:rsidR="00EA1F0D" w:rsidRDefault="00EA1F0D" w:rsidP="00EA1F0D">
            <w:pPr>
              <w:rPr>
                <w:sz w:val="28"/>
                <w:szCs w:val="28"/>
              </w:rPr>
            </w:pPr>
            <w:r>
              <w:rPr>
                <w:sz w:val="28"/>
                <w:szCs w:val="28"/>
              </w:rPr>
              <w:t xml:space="preserve">1.2 Choose “add </w:t>
            </w:r>
            <w:r w:rsidR="00D85B48">
              <w:rPr>
                <w:sz w:val="28"/>
                <w:szCs w:val="28"/>
              </w:rPr>
              <w:t>origin</w:t>
            </w:r>
            <w:r>
              <w:rPr>
                <w:sz w:val="28"/>
                <w:szCs w:val="28"/>
              </w:rPr>
              <w:t>”</w:t>
            </w:r>
          </w:p>
          <w:p w14:paraId="673FFC29" w14:textId="5CDD22CF" w:rsidR="00EA1F0D" w:rsidRDefault="00EA1F0D" w:rsidP="00EA1F0D">
            <w:pPr>
              <w:rPr>
                <w:sz w:val="28"/>
                <w:szCs w:val="28"/>
              </w:rPr>
            </w:pPr>
            <w:r>
              <w:rPr>
                <w:sz w:val="28"/>
                <w:szCs w:val="28"/>
              </w:rPr>
              <w:t xml:space="preserve">1.3 Add information of </w:t>
            </w:r>
            <w:r w:rsidR="00D85B48">
              <w:rPr>
                <w:sz w:val="28"/>
                <w:szCs w:val="28"/>
              </w:rPr>
              <w:t>origin</w:t>
            </w:r>
          </w:p>
          <w:p w14:paraId="1CB9906E" w14:textId="77777777" w:rsidR="00EA1F0D" w:rsidRDefault="00EA1F0D" w:rsidP="00EA1F0D">
            <w:pPr>
              <w:rPr>
                <w:sz w:val="28"/>
                <w:szCs w:val="28"/>
              </w:rPr>
            </w:pPr>
          </w:p>
          <w:p w14:paraId="050CDC3F" w14:textId="15E69625" w:rsidR="00EA1F0D" w:rsidRDefault="00EA1F0D" w:rsidP="00EA1F0D">
            <w:pPr>
              <w:rPr>
                <w:sz w:val="28"/>
                <w:szCs w:val="28"/>
              </w:rPr>
            </w:pPr>
            <w:r>
              <w:rPr>
                <w:sz w:val="28"/>
                <w:szCs w:val="28"/>
              </w:rPr>
              <w:t>1.4 Save new type</w:t>
            </w:r>
          </w:p>
        </w:tc>
        <w:tc>
          <w:tcPr>
            <w:tcW w:w="4675" w:type="dxa"/>
          </w:tcPr>
          <w:p w14:paraId="4A1AB62C" w14:textId="637224B2" w:rsidR="00EA1F0D" w:rsidRDefault="00EA1F0D" w:rsidP="00EA1F0D">
            <w:pPr>
              <w:rPr>
                <w:sz w:val="28"/>
                <w:szCs w:val="28"/>
              </w:rPr>
            </w:pPr>
            <w:r>
              <w:rPr>
                <w:sz w:val="28"/>
                <w:szCs w:val="28"/>
              </w:rPr>
              <w:t xml:space="preserve">1.1 Show </w:t>
            </w:r>
            <w:r w:rsidR="00D85B48">
              <w:rPr>
                <w:sz w:val="28"/>
                <w:szCs w:val="28"/>
              </w:rPr>
              <w:t>origin</w:t>
            </w:r>
            <w:r>
              <w:rPr>
                <w:sz w:val="28"/>
                <w:szCs w:val="28"/>
              </w:rPr>
              <w:t xml:space="preserve"> form</w:t>
            </w:r>
          </w:p>
          <w:p w14:paraId="7DCBA0AE" w14:textId="77777777" w:rsidR="00EA1F0D" w:rsidRDefault="00EA1F0D" w:rsidP="00EA1F0D">
            <w:pPr>
              <w:rPr>
                <w:sz w:val="28"/>
                <w:szCs w:val="28"/>
              </w:rPr>
            </w:pPr>
          </w:p>
          <w:p w14:paraId="07E0263B" w14:textId="27B4A1A9" w:rsidR="00EA1F0D" w:rsidRDefault="00EA1F0D" w:rsidP="00EA1F0D">
            <w:pPr>
              <w:rPr>
                <w:sz w:val="28"/>
                <w:szCs w:val="28"/>
              </w:rPr>
            </w:pPr>
            <w:r>
              <w:rPr>
                <w:sz w:val="28"/>
                <w:szCs w:val="28"/>
              </w:rPr>
              <w:t xml:space="preserve">1.2 Show add </w:t>
            </w:r>
            <w:proofErr w:type="gramStart"/>
            <w:r w:rsidR="00D85B48">
              <w:rPr>
                <w:sz w:val="28"/>
                <w:szCs w:val="28"/>
              </w:rPr>
              <w:t xml:space="preserve">origin </w:t>
            </w:r>
            <w:r>
              <w:rPr>
                <w:sz w:val="28"/>
                <w:szCs w:val="28"/>
              </w:rPr>
              <w:t xml:space="preserve"> form</w:t>
            </w:r>
            <w:proofErr w:type="gramEnd"/>
          </w:p>
          <w:p w14:paraId="3D275204" w14:textId="42B317B9" w:rsidR="00EA1F0D" w:rsidRDefault="00EA1F0D" w:rsidP="00EA1F0D">
            <w:pPr>
              <w:rPr>
                <w:sz w:val="28"/>
                <w:szCs w:val="28"/>
              </w:rPr>
            </w:pPr>
            <w:r>
              <w:rPr>
                <w:sz w:val="28"/>
                <w:szCs w:val="28"/>
              </w:rPr>
              <w:t xml:space="preserve">1.3 Send information of </w:t>
            </w:r>
            <w:r w:rsidR="00D85B48">
              <w:rPr>
                <w:sz w:val="28"/>
                <w:szCs w:val="28"/>
              </w:rPr>
              <w:t>origin</w:t>
            </w:r>
            <w:r>
              <w:rPr>
                <w:sz w:val="28"/>
                <w:szCs w:val="28"/>
              </w:rPr>
              <w:t xml:space="preserve"> and check </w:t>
            </w:r>
            <w:r w:rsidR="00D85B48">
              <w:rPr>
                <w:sz w:val="28"/>
                <w:szCs w:val="28"/>
              </w:rPr>
              <w:t>validity</w:t>
            </w:r>
          </w:p>
          <w:p w14:paraId="596A0D70" w14:textId="28824037" w:rsidR="00EA1F0D" w:rsidRDefault="00EA1F0D" w:rsidP="00EA1F0D">
            <w:pPr>
              <w:rPr>
                <w:sz w:val="28"/>
                <w:szCs w:val="28"/>
              </w:rPr>
            </w:pPr>
            <w:r>
              <w:rPr>
                <w:sz w:val="28"/>
                <w:szCs w:val="28"/>
              </w:rPr>
              <w:t>1.4 Send notice back</w:t>
            </w:r>
          </w:p>
        </w:tc>
      </w:tr>
      <w:tr w:rsidR="00EA1F0D" w14:paraId="3C20463C" w14:textId="77777777">
        <w:tc>
          <w:tcPr>
            <w:tcW w:w="4675" w:type="dxa"/>
          </w:tcPr>
          <w:p w14:paraId="4A062D7F" w14:textId="5E8955EB" w:rsidR="00EA1F0D" w:rsidRDefault="00EA1F0D" w:rsidP="00EA1F0D">
            <w:pPr>
              <w:rPr>
                <w:sz w:val="28"/>
                <w:szCs w:val="28"/>
              </w:rPr>
            </w:pPr>
            <w:r>
              <w:rPr>
                <w:sz w:val="28"/>
                <w:szCs w:val="28"/>
              </w:rPr>
              <w:t>2.1 Send</w:t>
            </w:r>
            <w:r w:rsidRPr="000570A2">
              <w:rPr>
                <w:sz w:val="28"/>
                <w:szCs w:val="28"/>
              </w:rPr>
              <w:t xml:space="preserve"> </w:t>
            </w:r>
            <w:proofErr w:type="gramStart"/>
            <w:r w:rsidRPr="000570A2">
              <w:rPr>
                <w:sz w:val="28"/>
                <w:szCs w:val="28"/>
              </w:rPr>
              <w:t>a</w:t>
            </w:r>
            <w:proofErr w:type="gramEnd"/>
            <w:r w:rsidRPr="000570A2">
              <w:rPr>
                <w:sz w:val="28"/>
                <w:szCs w:val="28"/>
              </w:rPr>
              <w:t xml:space="preserve"> </w:t>
            </w:r>
            <w:r w:rsidR="00034408">
              <w:rPr>
                <w:sz w:val="28"/>
                <w:szCs w:val="28"/>
              </w:rPr>
              <w:t>origin</w:t>
            </w:r>
            <w:r w:rsidRPr="000570A2">
              <w:rPr>
                <w:sz w:val="28"/>
                <w:szCs w:val="28"/>
              </w:rPr>
              <w:t xml:space="preserve"> management request</w:t>
            </w:r>
          </w:p>
          <w:p w14:paraId="6A0C3DF8" w14:textId="6A583447" w:rsidR="00EA1F0D" w:rsidRDefault="00EA1F0D" w:rsidP="00EA1F0D">
            <w:pPr>
              <w:rPr>
                <w:sz w:val="28"/>
                <w:szCs w:val="28"/>
              </w:rPr>
            </w:pPr>
            <w:r>
              <w:rPr>
                <w:sz w:val="28"/>
                <w:szCs w:val="28"/>
              </w:rPr>
              <w:t>2.2 Choose “</w:t>
            </w:r>
            <w:proofErr w:type="gramStart"/>
            <w:r>
              <w:rPr>
                <w:sz w:val="28"/>
                <w:szCs w:val="28"/>
              </w:rPr>
              <w:t xml:space="preserve">Update  </w:t>
            </w:r>
            <w:r w:rsidR="00034408">
              <w:rPr>
                <w:sz w:val="28"/>
                <w:szCs w:val="28"/>
              </w:rPr>
              <w:t>origin</w:t>
            </w:r>
            <w:proofErr w:type="gramEnd"/>
            <w:r>
              <w:rPr>
                <w:sz w:val="28"/>
                <w:szCs w:val="28"/>
              </w:rPr>
              <w:t>”</w:t>
            </w:r>
          </w:p>
          <w:p w14:paraId="72B25551" w14:textId="7F83A82A" w:rsidR="00EA1F0D" w:rsidRDefault="00EA1F0D" w:rsidP="00EA1F0D">
            <w:pPr>
              <w:rPr>
                <w:sz w:val="28"/>
                <w:szCs w:val="28"/>
              </w:rPr>
            </w:pPr>
            <w:r>
              <w:rPr>
                <w:sz w:val="28"/>
                <w:szCs w:val="28"/>
              </w:rPr>
              <w:lastRenderedPageBreak/>
              <w:t xml:space="preserve">2.3 Change information of </w:t>
            </w:r>
            <w:r w:rsidR="00034408">
              <w:rPr>
                <w:sz w:val="28"/>
                <w:szCs w:val="28"/>
              </w:rPr>
              <w:t>origin</w:t>
            </w:r>
          </w:p>
          <w:p w14:paraId="3E7FF8CA" w14:textId="77777777" w:rsidR="00EA1F0D" w:rsidRDefault="00EA1F0D" w:rsidP="00EA1F0D">
            <w:pPr>
              <w:rPr>
                <w:sz w:val="28"/>
                <w:szCs w:val="28"/>
              </w:rPr>
            </w:pPr>
          </w:p>
          <w:p w14:paraId="11D8ED29" w14:textId="498206B3" w:rsidR="00EA1F0D" w:rsidRDefault="00EA1F0D" w:rsidP="00EA1F0D">
            <w:pPr>
              <w:rPr>
                <w:sz w:val="28"/>
                <w:szCs w:val="28"/>
              </w:rPr>
            </w:pPr>
            <w:r>
              <w:rPr>
                <w:sz w:val="28"/>
                <w:szCs w:val="28"/>
              </w:rPr>
              <w:t xml:space="preserve">2.4 Update information of </w:t>
            </w:r>
            <w:r w:rsidR="00034408">
              <w:rPr>
                <w:sz w:val="28"/>
                <w:szCs w:val="28"/>
              </w:rPr>
              <w:t>origin</w:t>
            </w:r>
          </w:p>
        </w:tc>
        <w:tc>
          <w:tcPr>
            <w:tcW w:w="4675" w:type="dxa"/>
          </w:tcPr>
          <w:p w14:paraId="756F916D" w14:textId="77777777" w:rsidR="00EA1F0D" w:rsidRDefault="00EA1F0D" w:rsidP="00EA1F0D">
            <w:pPr>
              <w:rPr>
                <w:sz w:val="28"/>
                <w:szCs w:val="28"/>
              </w:rPr>
            </w:pPr>
            <w:r>
              <w:rPr>
                <w:sz w:val="28"/>
                <w:szCs w:val="28"/>
              </w:rPr>
              <w:lastRenderedPageBreak/>
              <w:t>2.1 Show manage form</w:t>
            </w:r>
          </w:p>
          <w:p w14:paraId="542B0499" w14:textId="77777777" w:rsidR="00EA1F0D" w:rsidRDefault="00EA1F0D" w:rsidP="00EA1F0D">
            <w:pPr>
              <w:rPr>
                <w:sz w:val="28"/>
                <w:szCs w:val="28"/>
              </w:rPr>
            </w:pPr>
          </w:p>
          <w:p w14:paraId="115C411E" w14:textId="27E29055" w:rsidR="00EA1F0D" w:rsidRDefault="00EA1F0D" w:rsidP="00EA1F0D">
            <w:pPr>
              <w:rPr>
                <w:sz w:val="28"/>
                <w:szCs w:val="28"/>
              </w:rPr>
            </w:pPr>
            <w:r>
              <w:rPr>
                <w:sz w:val="28"/>
                <w:szCs w:val="28"/>
              </w:rPr>
              <w:t xml:space="preserve">2.2 Show update </w:t>
            </w:r>
            <w:r w:rsidR="00034408">
              <w:rPr>
                <w:sz w:val="28"/>
                <w:szCs w:val="28"/>
              </w:rPr>
              <w:t>origin</w:t>
            </w:r>
            <w:r>
              <w:rPr>
                <w:sz w:val="28"/>
                <w:szCs w:val="28"/>
              </w:rPr>
              <w:t xml:space="preserve"> form</w:t>
            </w:r>
          </w:p>
          <w:p w14:paraId="1B3AE614" w14:textId="5FC86AD6" w:rsidR="00EA1F0D" w:rsidRDefault="00EA1F0D" w:rsidP="00EA1F0D">
            <w:pPr>
              <w:rPr>
                <w:sz w:val="28"/>
                <w:szCs w:val="28"/>
              </w:rPr>
            </w:pPr>
            <w:r>
              <w:rPr>
                <w:sz w:val="28"/>
                <w:szCs w:val="28"/>
              </w:rPr>
              <w:lastRenderedPageBreak/>
              <w:t xml:space="preserve">2.3 Send information of </w:t>
            </w:r>
            <w:r w:rsidR="00034408">
              <w:rPr>
                <w:sz w:val="28"/>
                <w:szCs w:val="28"/>
              </w:rPr>
              <w:t>origin</w:t>
            </w:r>
            <w:r>
              <w:rPr>
                <w:sz w:val="28"/>
                <w:szCs w:val="28"/>
              </w:rPr>
              <w:t xml:space="preserve"> and check information</w:t>
            </w:r>
          </w:p>
          <w:p w14:paraId="4A0EFD82" w14:textId="3D99605D" w:rsidR="00EA1F0D" w:rsidRDefault="00EA1F0D" w:rsidP="00EA1F0D">
            <w:pPr>
              <w:rPr>
                <w:sz w:val="28"/>
                <w:szCs w:val="28"/>
              </w:rPr>
            </w:pPr>
            <w:r>
              <w:rPr>
                <w:sz w:val="28"/>
                <w:szCs w:val="28"/>
              </w:rPr>
              <w:t>2.4 Send notice back</w:t>
            </w:r>
          </w:p>
        </w:tc>
      </w:tr>
      <w:tr w:rsidR="00EA1F0D" w14:paraId="27FFAB29" w14:textId="77777777">
        <w:tc>
          <w:tcPr>
            <w:tcW w:w="4675" w:type="dxa"/>
          </w:tcPr>
          <w:p w14:paraId="23C935EA" w14:textId="5A54C88B" w:rsidR="00EA1F0D" w:rsidRDefault="00EA1F0D" w:rsidP="00EA1F0D">
            <w:pPr>
              <w:rPr>
                <w:sz w:val="28"/>
                <w:szCs w:val="28"/>
              </w:rPr>
            </w:pPr>
            <w:r>
              <w:rPr>
                <w:sz w:val="28"/>
                <w:szCs w:val="28"/>
              </w:rPr>
              <w:lastRenderedPageBreak/>
              <w:t>3.1 Send</w:t>
            </w:r>
            <w:r w:rsidRPr="000570A2">
              <w:rPr>
                <w:sz w:val="28"/>
                <w:szCs w:val="28"/>
              </w:rPr>
              <w:t xml:space="preserve"> </w:t>
            </w:r>
            <w:proofErr w:type="gramStart"/>
            <w:r w:rsidRPr="000570A2">
              <w:rPr>
                <w:sz w:val="28"/>
                <w:szCs w:val="28"/>
              </w:rPr>
              <w:t>a</w:t>
            </w:r>
            <w:proofErr w:type="gramEnd"/>
            <w:r w:rsidRPr="000570A2">
              <w:rPr>
                <w:sz w:val="28"/>
                <w:szCs w:val="28"/>
              </w:rPr>
              <w:t xml:space="preserve"> </w:t>
            </w:r>
            <w:r w:rsidR="00034408">
              <w:rPr>
                <w:sz w:val="28"/>
                <w:szCs w:val="28"/>
              </w:rPr>
              <w:t>origin</w:t>
            </w:r>
            <w:r w:rsidRPr="000570A2">
              <w:rPr>
                <w:sz w:val="28"/>
                <w:szCs w:val="28"/>
              </w:rPr>
              <w:t xml:space="preserve"> management request</w:t>
            </w:r>
          </w:p>
          <w:p w14:paraId="792624E0" w14:textId="576E9FB6" w:rsidR="00EA1F0D" w:rsidRDefault="00EA1F0D" w:rsidP="00EA1F0D">
            <w:pPr>
              <w:rPr>
                <w:sz w:val="28"/>
                <w:szCs w:val="28"/>
              </w:rPr>
            </w:pPr>
            <w:r>
              <w:rPr>
                <w:sz w:val="28"/>
                <w:szCs w:val="28"/>
              </w:rPr>
              <w:t xml:space="preserve">3.2 Choose “delete </w:t>
            </w:r>
            <w:r w:rsidR="00034408">
              <w:rPr>
                <w:sz w:val="28"/>
                <w:szCs w:val="28"/>
              </w:rPr>
              <w:t>origin</w:t>
            </w:r>
            <w:r>
              <w:rPr>
                <w:sz w:val="28"/>
                <w:szCs w:val="28"/>
              </w:rPr>
              <w:t>”</w:t>
            </w:r>
          </w:p>
          <w:p w14:paraId="77A89C15" w14:textId="1C8535E4" w:rsidR="00EA1F0D" w:rsidRDefault="00EA1F0D" w:rsidP="00EA1F0D">
            <w:pPr>
              <w:rPr>
                <w:sz w:val="28"/>
                <w:szCs w:val="28"/>
              </w:rPr>
            </w:pPr>
            <w:r>
              <w:rPr>
                <w:sz w:val="28"/>
                <w:szCs w:val="28"/>
              </w:rPr>
              <w:t xml:space="preserve">3.3 Update “manage </w:t>
            </w:r>
            <w:r w:rsidR="00034408">
              <w:rPr>
                <w:sz w:val="28"/>
                <w:szCs w:val="28"/>
              </w:rPr>
              <w:t>origin</w:t>
            </w:r>
            <w:r>
              <w:rPr>
                <w:sz w:val="28"/>
                <w:szCs w:val="28"/>
              </w:rPr>
              <w:t>”</w:t>
            </w:r>
          </w:p>
        </w:tc>
        <w:tc>
          <w:tcPr>
            <w:tcW w:w="4675" w:type="dxa"/>
          </w:tcPr>
          <w:p w14:paraId="077EB780" w14:textId="77777777" w:rsidR="00EA1F0D" w:rsidRDefault="00EA1F0D" w:rsidP="00EA1F0D">
            <w:pPr>
              <w:rPr>
                <w:sz w:val="28"/>
                <w:szCs w:val="28"/>
              </w:rPr>
            </w:pPr>
            <w:r>
              <w:rPr>
                <w:sz w:val="28"/>
                <w:szCs w:val="28"/>
              </w:rPr>
              <w:t xml:space="preserve">3.1 Show </w:t>
            </w:r>
            <w:proofErr w:type="gramStart"/>
            <w:r>
              <w:rPr>
                <w:sz w:val="28"/>
                <w:szCs w:val="28"/>
              </w:rPr>
              <w:t>manage</w:t>
            </w:r>
            <w:proofErr w:type="gramEnd"/>
            <w:r>
              <w:rPr>
                <w:sz w:val="28"/>
                <w:szCs w:val="28"/>
              </w:rPr>
              <w:t xml:space="preserve"> form</w:t>
            </w:r>
          </w:p>
          <w:p w14:paraId="23525BDB" w14:textId="77777777" w:rsidR="00EA1F0D" w:rsidRDefault="00EA1F0D" w:rsidP="00EA1F0D">
            <w:pPr>
              <w:rPr>
                <w:sz w:val="28"/>
                <w:szCs w:val="28"/>
              </w:rPr>
            </w:pPr>
          </w:p>
          <w:p w14:paraId="299A966F" w14:textId="77777777" w:rsidR="00EA1F0D" w:rsidRDefault="00EA1F0D" w:rsidP="00EA1F0D">
            <w:pPr>
              <w:rPr>
                <w:sz w:val="28"/>
                <w:szCs w:val="28"/>
              </w:rPr>
            </w:pPr>
            <w:r>
              <w:rPr>
                <w:sz w:val="28"/>
                <w:szCs w:val="28"/>
              </w:rPr>
              <w:t>3.2 Confirm delete and check validity</w:t>
            </w:r>
          </w:p>
          <w:p w14:paraId="1A78D13C" w14:textId="2A89EACE" w:rsidR="00EA1F0D" w:rsidRDefault="00EA1F0D" w:rsidP="00EA1F0D">
            <w:pPr>
              <w:rPr>
                <w:sz w:val="28"/>
                <w:szCs w:val="28"/>
              </w:rPr>
            </w:pPr>
            <w:r>
              <w:rPr>
                <w:sz w:val="28"/>
                <w:szCs w:val="28"/>
              </w:rPr>
              <w:t>3.3 Send notice and result back</w:t>
            </w:r>
          </w:p>
        </w:tc>
      </w:tr>
    </w:tbl>
    <w:p w14:paraId="3D3335C0" w14:textId="4EFE610F" w:rsidR="0099033F" w:rsidRDefault="0099033F" w:rsidP="00EA1F0D">
      <w:pPr>
        <w:rPr>
          <w:sz w:val="28"/>
          <w:szCs w:val="28"/>
        </w:rPr>
      </w:pPr>
      <w:r>
        <w:rPr>
          <w:sz w:val="28"/>
          <w:szCs w:val="28"/>
        </w:rPr>
        <w:tab/>
        <w:t>+ Precondition: Already have an admin account</w:t>
      </w:r>
    </w:p>
    <w:p w14:paraId="79BE7DE5" w14:textId="5609C1D4" w:rsidR="0099033F" w:rsidRPr="0099033F" w:rsidRDefault="0099033F" w:rsidP="004B7DC1">
      <w:pPr>
        <w:rPr>
          <w:sz w:val="28"/>
          <w:szCs w:val="28"/>
        </w:rPr>
      </w:pPr>
      <w:r>
        <w:rPr>
          <w:sz w:val="28"/>
          <w:szCs w:val="28"/>
        </w:rPr>
        <w:tab/>
        <w:t xml:space="preserve">+ Post-condition: Manage </w:t>
      </w:r>
      <w:proofErr w:type="gramStart"/>
      <w:r w:rsidR="002A7275">
        <w:rPr>
          <w:sz w:val="28"/>
          <w:szCs w:val="28"/>
        </w:rPr>
        <w:t>origin</w:t>
      </w:r>
      <w:proofErr w:type="gramEnd"/>
      <w:r w:rsidR="002A7275">
        <w:rPr>
          <w:sz w:val="28"/>
          <w:szCs w:val="28"/>
        </w:rPr>
        <w:t xml:space="preserve"> of cars</w:t>
      </w:r>
    </w:p>
    <w:p w14:paraId="1091C5DC" w14:textId="61F4AD18" w:rsidR="003C2DF3" w:rsidRDefault="003C2DF3" w:rsidP="004B7DC1">
      <w:pPr>
        <w:rPr>
          <w:b/>
          <w:bCs/>
          <w:sz w:val="28"/>
          <w:szCs w:val="28"/>
        </w:rPr>
      </w:pPr>
      <w:r>
        <w:rPr>
          <w:b/>
          <w:bCs/>
          <w:sz w:val="28"/>
          <w:szCs w:val="28"/>
        </w:rPr>
        <w:t>Use case 6: Manage bills</w:t>
      </w:r>
    </w:p>
    <w:p w14:paraId="3B37447F" w14:textId="45B22FE1" w:rsidR="0099033F" w:rsidRDefault="0099033F" w:rsidP="0099033F">
      <w:pPr>
        <w:rPr>
          <w:sz w:val="28"/>
          <w:szCs w:val="28"/>
        </w:rPr>
      </w:pPr>
      <w:r>
        <w:rPr>
          <w:sz w:val="28"/>
          <w:szCs w:val="28"/>
        </w:rPr>
        <w:t xml:space="preserve">+ Product scope: Allows admin to manage </w:t>
      </w:r>
      <w:r w:rsidR="0079647A">
        <w:rPr>
          <w:sz w:val="28"/>
          <w:szCs w:val="28"/>
        </w:rPr>
        <w:t>bills</w:t>
      </w:r>
    </w:p>
    <w:p w14:paraId="524B9873"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00589" w14:paraId="1F5F407B" w14:textId="77777777">
        <w:tc>
          <w:tcPr>
            <w:tcW w:w="4675" w:type="dxa"/>
          </w:tcPr>
          <w:p w14:paraId="2A987D70" w14:textId="77777777" w:rsidR="00900589" w:rsidRDefault="00900589">
            <w:pPr>
              <w:rPr>
                <w:sz w:val="28"/>
                <w:szCs w:val="28"/>
              </w:rPr>
            </w:pPr>
            <w:r>
              <w:rPr>
                <w:sz w:val="28"/>
                <w:szCs w:val="28"/>
              </w:rPr>
              <w:t>User: Admin</w:t>
            </w:r>
          </w:p>
        </w:tc>
        <w:tc>
          <w:tcPr>
            <w:tcW w:w="4675" w:type="dxa"/>
          </w:tcPr>
          <w:p w14:paraId="3710ECF5" w14:textId="77777777" w:rsidR="00900589" w:rsidRDefault="00900589">
            <w:pPr>
              <w:rPr>
                <w:sz w:val="28"/>
                <w:szCs w:val="28"/>
              </w:rPr>
            </w:pPr>
            <w:r>
              <w:rPr>
                <w:sz w:val="28"/>
                <w:szCs w:val="28"/>
              </w:rPr>
              <w:t>System</w:t>
            </w:r>
          </w:p>
        </w:tc>
      </w:tr>
      <w:tr w:rsidR="00900589" w14:paraId="3CEACA5D" w14:textId="77777777">
        <w:tc>
          <w:tcPr>
            <w:tcW w:w="4675" w:type="dxa"/>
          </w:tcPr>
          <w:p w14:paraId="23D3B0EB" w14:textId="0991E986" w:rsidR="00900589" w:rsidRDefault="00900589">
            <w:pPr>
              <w:rPr>
                <w:sz w:val="28"/>
                <w:szCs w:val="28"/>
              </w:rPr>
            </w:pPr>
            <w:r>
              <w:rPr>
                <w:sz w:val="28"/>
                <w:szCs w:val="28"/>
              </w:rPr>
              <w:t>1.</w:t>
            </w:r>
            <w:r w:rsidR="001A1660">
              <w:rPr>
                <w:sz w:val="28"/>
                <w:szCs w:val="28"/>
              </w:rPr>
              <w:t xml:space="preserve">1 Send </w:t>
            </w:r>
            <w:r w:rsidR="008550A8">
              <w:rPr>
                <w:sz w:val="28"/>
                <w:szCs w:val="28"/>
              </w:rPr>
              <w:t>manage bill request</w:t>
            </w:r>
          </w:p>
          <w:p w14:paraId="4039E20C" w14:textId="77777777" w:rsidR="008550A8" w:rsidRDefault="008550A8">
            <w:pPr>
              <w:rPr>
                <w:sz w:val="28"/>
                <w:szCs w:val="28"/>
              </w:rPr>
            </w:pPr>
            <w:r>
              <w:rPr>
                <w:sz w:val="28"/>
                <w:szCs w:val="28"/>
              </w:rPr>
              <w:t xml:space="preserve">1.2 </w:t>
            </w:r>
            <w:r w:rsidR="00197EBE">
              <w:rPr>
                <w:sz w:val="28"/>
                <w:szCs w:val="28"/>
              </w:rPr>
              <w:t xml:space="preserve">Choose </w:t>
            </w:r>
            <w:proofErr w:type="gramStart"/>
            <w:r w:rsidR="00197EBE">
              <w:rPr>
                <w:sz w:val="28"/>
                <w:szCs w:val="28"/>
              </w:rPr>
              <w:t>see</w:t>
            </w:r>
            <w:proofErr w:type="gramEnd"/>
            <w:r w:rsidR="00197EBE">
              <w:rPr>
                <w:sz w:val="28"/>
                <w:szCs w:val="28"/>
              </w:rPr>
              <w:t xml:space="preserve"> more details</w:t>
            </w:r>
          </w:p>
          <w:p w14:paraId="6D5DF983" w14:textId="77777777" w:rsidR="00C53F44" w:rsidRDefault="00C53F44">
            <w:pPr>
              <w:rPr>
                <w:sz w:val="28"/>
                <w:szCs w:val="28"/>
              </w:rPr>
            </w:pPr>
          </w:p>
          <w:p w14:paraId="5102A41A" w14:textId="77777777" w:rsidR="00C53F44" w:rsidRDefault="00C53F44">
            <w:pPr>
              <w:rPr>
                <w:sz w:val="28"/>
                <w:szCs w:val="28"/>
              </w:rPr>
            </w:pPr>
          </w:p>
          <w:p w14:paraId="2439817B" w14:textId="08E50927" w:rsidR="006C79FE" w:rsidRDefault="00E37B44">
            <w:pPr>
              <w:rPr>
                <w:sz w:val="28"/>
                <w:szCs w:val="28"/>
              </w:rPr>
            </w:pPr>
            <w:r>
              <w:rPr>
                <w:sz w:val="28"/>
                <w:szCs w:val="28"/>
              </w:rPr>
              <w:t>1.3 Choose back</w:t>
            </w:r>
          </w:p>
        </w:tc>
        <w:tc>
          <w:tcPr>
            <w:tcW w:w="4675" w:type="dxa"/>
          </w:tcPr>
          <w:p w14:paraId="2559E9BA" w14:textId="0C9BEF2C" w:rsidR="00900589" w:rsidRDefault="00B64637">
            <w:pPr>
              <w:rPr>
                <w:sz w:val="28"/>
                <w:szCs w:val="28"/>
              </w:rPr>
            </w:pPr>
            <w:r>
              <w:rPr>
                <w:sz w:val="28"/>
                <w:szCs w:val="28"/>
              </w:rPr>
              <w:t>1.1</w:t>
            </w:r>
            <w:r w:rsidR="000C6293">
              <w:rPr>
                <w:sz w:val="28"/>
                <w:szCs w:val="28"/>
              </w:rPr>
              <w:t xml:space="preserve"> </w:t>
            </w:r>
            <w:r w:rsidR="00C24EDD">
              <w:rPr>
                <w:sz w:val="28"/>
                <w:szCs w:val="28"/>
              </w:rPr>
              <w:t>Show bill form</w:t>
            </w:r>
          </w:p>
          <w:p w14:paraId="0828763A" w14:textId="37692599" w:rsidR="007700A4" w:rsidRDefault="007700A4">
            <w:pPr>
              <w:rPr>
                <w:sz w:val="28"/>
                <w:szCs w:val="28"/>
              </w:rPr>
            </w:pPr>
            <w:r>
              <w:rPr>
                <w:sz w:val="28"/>
                <w:szCs w:val="28"/>
              </w:rPr>
              <w:t>1.2</w:t>
            </w:r>
            <w:r w:rsidR="00395AFA">
              <w:rPr>
                <w:sz w:val="28"/>
                <w:szCs w:val="28"/>
              </w:rPr>
              <w:t>.1</w:t>
            </w:r>
            <w:r>
              <w:rPr>
                <w:sz w:val="28"/>
                <w:szCs w:val="28"/>
              </w:rPr>
              <w:t xml:space="preserve"> </w:t>
            </w:r>
            <w:r w:rsidR="003E49CA">
              <w:rPr>
                <w:sz w:val="28"/>
                <w:szCs w:val="28"/>
              </w:rPr>
              <w:t xml:space="preserve">Check id </w:t>
            </w:r>
            <w:r w:rsidR="00FA55F9">
              <w:rPr>
                <w:sz w:val="28"/>
                <w:szCs w:val="28"/>
              </w:rPr>
              <w:t>of bill</w:t>
            </w:r>
          </w:p>
          <w:p w14:paraId="3E234BD5" w14:textId="77777777" w:rsidR="00FA55F9" w:rsidRDefault="00395AFA">
            <w:pPr>
              <w:rPr>
                <w:sz w:val="28"/>
                <w:szCs w:val="28"/>
              </w:rPr>
            </w:pPr>
            <w:r>
              <w:rPr>
                <w:sz w:val="28"/>
                <w:szCs w:val="28"/>
              </w:rPr>
              <w:t>1.2.2 Send back result</w:t>
            </w:r>
          </w:p>
          <w:p w14:paraId="68A672B3" w14:textId="77777777" w:rsidR="00395AFA" w:rsidRDefault="00395AFA">
            <w:pPr>
              <w:rPr>
                <w:sz w:val="28"/>
                <w:szCs w:val="28"/>
              </w:rPr>
            </w:pPr>
            <w:r>
              <w:rPr>
                <w:sz w:val="28"/>
                <w:szCs w:val="28"/>
              </w:rPr>
              <w:t>1.2.3</w:t>
            </w:r>
            <w:r w:rsidR="00C3540C">
              <w:rPr>
                <w:sz w:val="28"/>
                <w:szCs w:val="28"/>
              </w:rPr>
              <w:t xml:space="preserve"> Send </w:t>
            </w:r>
            <w:proofErr w:type="spellStart"/>
            <w:r w:rsidR="00C3540C">
              <w:rPr>
                <w:sz w:val="28"/>
                <w:szCs w:val="28"/>
              </w:rPr>
              <w:t>bacl</w:t>
            </w:r>
            <w:proofErr w:type="spellEnd"/>
            <w:r w:rsidR="00C3540C">
              <w:rPr>
                <w:sz w:val="28"/>
                <w:szCs w:val="28"/>
              </w:rPr>
              <w:t xml:space="preserve"> notice</w:t>
            </w:r>
          </w:p>
          <w:p w14:paraId="4D291A82" w14:textId="168B1F9F" w:rsidR="00C3540C" w:rsidRDefault="00C3540C">
            <w:pPr>
              <w:rPr>
                <w:sz w:val="28"/>
                <w:szCs w:val="28"/>
              </w:rPr>
            </w:pPr>
            <w:r>
              <w:rPr>
                <w:sz w:val="28"/>
                <w:szCs w:val="28"/>
              </w:rPr>
              <w:t xml:space="preserve">1.3 </w:t>
            </w:r>
            <w:r w:rsidR="00C53F44">
              <w:rPr>
                <w:sz w:val="28"/>
                <w:szCs w:val="28"/>
              </w:rPr>
              <w:t>Return to home page</w:t>
            </w:r>
          </w:p>
        </w:tc>
      </w:tr>
      <w:tr w:rsidR="00900589" w14:paraId="62692FDA" w14:textId="77777777">
        <w:tc>
          <w:tcPr>
            <w:tcW w:w="4675" w:type="dxa"/>
          </w:tcPr>
          <w:p w14:paraId="6FE2E1F0" w14:textId="440036C2" w:rsidR="00E37B44" w:rsidRDefault="00900589" w:rsidP="00E37B44">
            <w:pPr>
              <w:rPr>
                <w:sz w:val="28"/>
                <w:szCs w:val="28"/>
              </w:rPr>
            </w:pPr>
            <w:r>
              <w:rPr>
                <w:sz w:val="28"/>
                <w:szCs w:val="28"/>
              </w:rPr>
              <w:t>2.</w:t>
            </w:r>
            <w:r w:rsidR="00E37B44">
              <w:rPr>
                <w:sz w:val="28"/>
                <w:szCs w:val="28"/>
              </w:rPr>
              <w:t>1 Send manage bill request</w:t>
            </w:r>
          </w:p>
          <w:p w14:paraId="16622329" w14:textId="6D031FDF" w:rsidR="00E4385D" w:rsidRDefault="00E37B44">
            <w:pPr>
              <w:rPr>
                <w:sz w:val="28"/>
                <w:szCs w:val="28"/>
              </w:rPr>
            </w:pPr>
            <w:r>
              <w:rPr>
                <w:sz w:val="28"/>
                <w:szCs w:val="28"/>
              </w:rPr>
              <w:t>2.2</w:t>
            </w:r>
            <w:r w:rsidR="00E15B6C">
              <w:rPr>
                <w:sz w:val="28"/>
                <w:szCs w:val="28"/>
              </w:rPr>
              <w:t xml:space="preserve"> </w:t>
            </w:r>
            <w:r w:rsidR="00177974">
              <w:rPr>
                <w:sz w:val="28"/>
                <w:szCs w:val="28"/>
              </w:rPr>
              <w:t>Click received</w:t>
            </w:r>
          </w:p>
        </w:tc>
        <w:tc>
          <w:tcPr>
            <w:tcW w:w="4675" w:type="dxa"/>
          </w:tcPr>
          <w:p w14:paraId="3D531128" w14:textId="1EBA8247" w:rsidR="00900589" w:rsidRPr="00C24EDD" w:rsidRDefault="00371F9B">
            <w:r>
              <w:rPr>
                <w:sz w:val="28"/>
                <w:szCs w:val="28"/>
              </w:rPr>
              <w:t>2.1</w:t>
            </w:r>
            <w:r w:rsidR="00C24EDD">
              <w:rPr>
                <w:sz w:val="28"/>
                <w:szCs w:val="28"/>
              </w:rPr>
              <w:t xml:space="preserve"> Show bill form</w:t>
            </w:r>
          </w:p>
          <w:p w14:paraId="4DEB9969" w14:textId="074F4FE8" w:rsidR="00371F9B" w:rsidRDefault="00371F9B">
            <w:pPr>
              <w:rPr>
                <w:sz w:val="28"/>
                <w:szCs w:val="28"/>
              </w:rPr>
            </w:pPr>
            <w:r>
              <w:rPr>
                <w:sz w:val="28"/>
                <w:szCs w:val="28"/>
              </w:rPr>
              <w:t>2.2 Update</w:t>
            </w:r>
            <w:r w:rsidR="00C24EDD">
              <w:rPr>
                <w:sz w:val="28"/>
                <w:szCs w:val="28"/>
              </w:rPr>
              <w:t xml:space="preserve"> the bill</w:t>
            </w:r>
          </w:p>
        </w:tc>
      </w:tr>
      <w:tr w:rsidR="00900589" w14:paraId="7FE44FD9" w14:textId="77777777">
        <w:tc>
          <w:tcPr>
            <w:tcW w:w="4675" w:type="dxa"/>
          </w:tcPr>
          <w:p w14:paraId="2C06D29F" w14:textId="77777777" w:rsidR="00125804" w:rsidRDefault="00900589" w:rsidP="00125804">
            <w:pPr>
              <w:rPr>
                <w:sz w:val="28"/>
                <w:szCs w:val="28"/>
              </w:rPr>
            </w:pPr>
            <w:r>
              <w:rPr>
                <w:sz w:val="28"/>
                <w:szCs w:val="28"/>
              </w:rPr>
              <w:t>3.</w:t>
            </w:r>
            <w:r w:rsidR="00125804">
              <w:rPr>
                <w:sz w:val="28"/>
                <w:szCs w:val="28"/>
              </w:rPr>
              <w:t xml:space="preserve">1 Send </w:t>
            </w:r>
            <w:proofErr w:type="spellStart"/>
            <w:r w:rsidR="00125804">
              <w:rPr>
                <w:sz w:val="28"/>
                <w:szCs w:val="28"/>
              </w:rPr>
              <w:t>managest</w:t>
            </w:r>
            <w:proofErr w:type="spellEnd"/>
            <w:r w:rsidR="00125804">
              <w:rPr>
                <w:sz w:val="28"/>
                <w:szCs w:val="28"/>
              </w:rPr>
              <w:t xml:space="preserve"> bill request</w:t>
            </w:r>
          </w:p>
          <w:p w14:paraId="785DAECF" w14:textId="2A9E9095" w:rsidR="005A7F89" w:rsidRDefault="00125804">
            <w:pPr>
              <w:rPr>
                <w:sz w:val="28"/>
                <w:szCs w:val="28"/>
              </w:rPr>
            </w:pPr>
            <w:r>
              <w:rPr>
                <w:sz w:val="28"/>
                <w:szCs w:val="28"/>
              </w:rPr>
              <w:t xml:space="preserve">3.2 Click </w:t>
            </w:r>
            <w:r w:rsidR="005A7F89">
              <w:rPr>
                <w:sz w:val="28"/>
                <w:szCs w:val="28"/>
              </w:rPr>
              <w:t>cancelled</w:t>
            </w:r>
          </w:p>
        </w:tc>
        <w:tc>
          <w:tcPr>
            <w:tcW w:w="4675" w:type="dxa"/>
          </w:tcPr>
          <w:p w14:paraId="195B367C" w14:textId="7487DA70" w:rsidR="00C24EDD" w:rsidRPr="00C24EDD" w:rsidRDefault="00C24EDD" w:rsidP="00C24EDD">
            <w:r>
              <w:rPr>
                <w:sz w:val="28"/>
                <w:szCs w:val="28"/>
              </w:rPr>
              <w:t>3.1 Show bill form</w:t>
            </w:r>
          </w:p>
          <w:p w14:paraId="3D083BA0" w14:textId="4E672FF1" w:rsidR="00900589" w:rsidRDefault="00C24EDD" w:rsidP="00C24EDD">
            <w:pPr>
              <w:rPr>
                <w:sz w:val="28"/>
                <w:szCs w:val="28"/>
              </w:rPr>
            </w:pPr>
            <w:r>
              <w:rPr>
                <w:sz w:val="28"/>
                <w:szCs w:val="28"/>
              </w:rPr>
              <w:t>3.2 Update the bill</w:t>
            </w:r>
          </w:p>
        </w:tc>
      </w:tr>
    </w:tbl>
    <w:p w14:paraId="2D0E9594" w14:textId="2BD1142E" w:rsidR="0099033F" w:rsidRDefault="0099033F" w:rsidP="00902847">
      <w:pPr>
        <w:rPr>
          <w:sz w:val="28"/>
          <w:szCs w:val="28"/>
        </w:rPr>
      </w:pPr>
      <w:r>
        <w:rPr>
          <w:sz w:val="28"/>
          <w:szCs w:val="28"/>
        </w:rPr>
        <w:tab/>
        <w:t>+ Precondition: Already have an admin account</w:t>
      </w:r>
    </w:p>
    <w:p w14:paraId="1D96BF58" w14:textId="4C95DC22" w:rsidR="0099033F" w:rsidRPr="0099033F" w:rsidRDefault="0099033F" w:rsidP="004B7DC1">
      <w:pPr>
        <w:rPr>
          <w:sz w:val="28"/>
          <w:szCs w:val="28"/>
        </w:rPr>
      </w:pPr>
      <w:r>
        <w:rPr>
          <w:sz w:val="28"/>
          <w:szCs w:val="28"/>
        </w:rPr>
        <w:tab/>
        <w:t xml:space="preserve">+ Post-condition: Manage all </w:t>
      </w:r>
      <w:r w:rsidR="0079647A">
        <w:rPr>
          <w:sz w:val="28"/>
          <w:szCs w:val="28"/>
        </w:rPr>
        <w:t>bills</w:t>
      </w:r>
    </w:p>
    <w:p w14:paraId="054ECB69" w14:textId="354B46A3" w:rsidR="003C2DF3" w:rsidRDefault="003C2DF3" w:rsidP="004B7DC1">
      <w:pPr>
        <w:rPr>
          <w:b/>
          <w:bCs/>
          <w:sz w:val="28"/>
          <w:szCs w:val="28"/>
        </w:rPr>
      </w:pPr>
      <w:r>
        <w:rPr>
          <w:b/>
          <w:bCs/>
          <w:sz w:val="28"/>
          <w:szCs w:val="28"/>
        </w:rPr>
        <w:t>Use case 7: Revenue statistics</w:t>
      </w:r>
    </w:p>
    <w:p w14:paraId="5E153B00" w14:textId="318A571F" w:rsidR="0099033F" w:rsidRDefault="0099033F" w:rsidP="0099033F">
      <w:pPr>
        <w:rPr>
          <w:sz w:val="28"/>
          <w:szCs w:val="28"/>
        </w:rPr>
      </w:pPr>
      <w:r>
        <w:rPr>
          <w:sz w:val="28"/>
          <w:szCs w:val="28"/>
        </w:rPr>
        <w:t xml:space="preserve">+ Product scope: </w:t>
      </w:r>
      <w:r w:rsidR="00900589" w:rsidRPr="00900589">
        <w:rPr>
          <w:sz w:val="28"/>
          <w:szCs w:val="28"/>
        </w:rPr>
        <w:t>Allows admin to compile revenue statistics</w:t>
      </w:r>
    </w:p>
    <w:p w14:paraId="6F85477D" w14:textId="77777777" w:rsidR="0099033F" w:rsidRDefault="0099033F" w:rsidP="0099033F">
      <w:pPr>
        <w:rPr>
          <w:sz w:val="28"/>
          <w:szCs w:val="28"/>
        </w:rPr>
      </w:pPr>
      <w:r>
        <w:rPr>
          <w:sz w:val="28"/>
          <w:szCs w:val="28"/>
        </w:rPr>
        <w:tab/>
        <w:t>+ Main action:</w:t>
      </w:r>
    </w:p>
    <w:tbl>
      <w:tblPr>
        <w:tblStyle w:val="TableGrid"/>
        <w:tblW w:w="0" w:type="auto"/>
        <w:tblLook w:val="04A0" w:firstRow="1" w:lastRow="0" w:firstColumn="1" w:lastColumn="0" w:noHBand="0" w:noVBand="1"/>
      </w:tblPr>
      <w:tblGrid>
        <w:gridCol w:w="4675"/>
        <w:gridCol w:w="4675"/>
      </w:tblGrid>
      <w:tr w:rsidR="0099033F" w14:paraId="0686FC27" w14:textId="77777777">
        <w:tc>
          <w:tcPr>
            <w:tcW w:w="4675" w:type="dxa"/>
          </w:tcPr>
          <w:p w14:paraId="6714741A" w14:textId="77777777" w:rsidR="0099033F" w:rsidRDefault="0099033F">
            <w:pPr>
              <w:rPr>
                <w:sz w:val="28"/>
                <w:szCs w:val="28"/>
              </w:rPr>
            </w:pPr>
            <w:r>
              <w:rPr>
                <w:sz w:val="28"/>
                <w:szCs w:val="28"/>
              </w:rPr>
              <w:t>User: Admin</w:t>
            </w:r>
          </w:p>
        </w:tc>
        <w:tc>
          <w:tcPr>
            <w:tcW w:w="4675" w:type="dxa"/>
          </w:tcPr>
          <w:p w14:paraId="16B706A7" w14:textId="77777777" w:rsidR="0099033F" w:rsidRDefault="0099033F">
            <w:pPr>
              <w:rPr>
                <w:sz w:val="28"/>
                <w:szCs w:val="28"/>
              </w:rPr>
            </w:pPr>
            <w:r>
              <w:rPr>
                <w:sz w:val="28"/>
                <w:szCs w:val="28"/>
              </w:rPr>
              <w:t>System</w:t>
            </w:r>
          </w:p>
        </w:tc>
      </w:tr>
      <w:tr w:rsidR="0099033F" w14:paraId="5F435276" w14:textId="77777777">
        <w:tc>
          <w:tcPr>
            <w:tcW w:w="4675" w:type="dxa"/>
          </w:tcPr>
          <w:p w14:paraId="02E5511F" w14:textId="77777777" w:rsidR="0099033F" w:rsidRDefault="0099033F">
            <w:pPr>
              <w:rPr>
                <w:sz w:val="28"/>
                <w:szCs w:val="28"/>
              </w:rPr>
            </w:pPr>
            <w:r>
              <w:rPr>
                <w:sz w:val="28"/>
                <w:szCs w:val="28"/>
              </w:rPr>
              <w:t>1.</w:t>
            </w:r>
            <w:r w:rsidR="00FD2026">
              <w:rPr>
                <w:sz w:val="28"/>
                <w:szCs w:val="28"/>
              </w:rPr>
              <w:t xml:space="preserve">1. </w:t>
            </w:r>
            <w:r w:rsidR="00A81B44">
              <w:rPr>
                <w:sz w:val="28"/>
                <w:szCs w:val="28"/>
              </w:rPr>
              <w:t>Send</w:t>
            </w:r>
            <w:r w:rsidR="00A81B44" w:rsidRPr="00A81B44">
              <w:rPr>
                <w:sz w:val="28"/>
                <w:szCs w:val="28"/>
              </w:rPr>
              <w:t xml:space="preserve"> a request for statistical management</w:t>
            </w:r>
          </w:p>
          <w:p w14:paraId="040075C1" w14:textId="77777777" w:rsidR="0057713E" w:rsidRDefault="0057713E">
            <w:pPr>
              <w:rPr>
                <w:sz w:val="28"/>
                <w:szCs w:val="28"/>
              </w:rPr>
            </w:pPr>
            <w:r>
              <w:rPr>
                <w:sz w:val="28"/>
                <w:szCs w:val="28"/>
              </w:rPr>
              <w:t xml:space="preserve">1.2 </w:t>
            </w:r>
            <w:r w:rsidRPr="0057713E">
              <w:rPr>
                <w:sz w:val="28"/>
                <w:szCs w:val="28"/>
              </w:rPr>
              <w:t xml:space="preserve">Statistics </w:t>
            </w:r>
            <w:proofErr w:type="gramStart"/>
            <w:r w:rsidRPr="0057713E">
              <w:rPr>
                <w:sz w:val="28"/>
                <w:szCs w:val="28"/>
              </w:rPr>
              <w:t>of</w:t>
            </w:r>
            <w:proofErr w:type="gramEnd"/>
            <w:r w:rsidRPr="0057713E">
              <w:rPr>
                <w:sz w:val="28"/>
                <w:szCs w:val="28"/>
              </w:rPr>
              <w:t xml:space="preserve"> received orders</w:t>
            </w:r>
          </w:p>
          <w:p w14:paraId="03842296" w14:textId="735916D9" w:rsidR="006E35CA" w:rsidRDefault="006E35CA">
            <w:pPr>
              <w:rPr>
                <w:sz w:val="28"/>
                <w:szCs w:val="28"/>
              </w:rPr>
            </w:pPr>
            <w:r>
              <w:rPr>
                <w:sz w:val="28"/>
                <w:szCs w:val="28"/>
              </w:rPr>
              <w:t xml:space="preserve">1.3 </w:t>
            </w:r>
            <w:r w:rsidR="000349CB">
              <w:rPr>
                <w:sz w:val="28"/>
                <w:szCs w:val="28"/>
              </w:rPr>
              <w:t>Choose time</w:t>
            </w:r>
          </w:p>
        </w:tc>
        <w:tc>
          <w:tcPr>
            <w:tcW w:w="4675" w:type="dxa"/>
          </w:tcPr>
          <w:p w14:paraId="7EA9A893" w14:textId="77777777" w:rsidR="0099033F" w:rsidRDefault="00A004E4">
            <w:pPr>
              <w:rPr>
                <w:sz w:val="28"/>
                <w:szCs w:val="28"/>
              </w:rPr>
            </w:pPr>
            <w:r>
              <w:rPr>
                <w:sz w:val="28"/>
                <w:szCs w:val="28"/>
              </w:rPr>
              <w:t xml:space="preserve">1.1 </w:t>
            </w:r>
            <w:r w:rsidRPr="00A004E4">
              <w:rPr>
                <w:sz w:val="28"/>
                <w:szCs w:val="28"/>
              </w:rPr>
              <w:t>display statistics form</w:t>
            </w:r>
          </w:p>
          <w:p w14:paraId="36B43897" w14:textId="77777777" w:rsidR="009A0644" w:rsidRDefault="009A0644">
            <w:pPr>
              <w:rPr>
                <w:sz w:val="28"/>
                <w:szCs w:val="28"/>
              </w:rPr>
            </w:pPr>
          </w:p>
          <w:p w14:paraId="0668A45A" w14:textId="77777777" w:rsidR="009A0644" w:rsidRDefault="009A0644">
            <w:pPr>
              <w:rPr>
                <w:sz w:val="28"/>
                <w:szCs w:val="28"/>
              </w:rPr>
            </w:pPr>
            <w:r>
              <w:rPr>
                <w:sz w:val="28"/>
                <w:szCs w:val="28"/>
              </w:rPr>
              <w:t xml:space="preserve">1.2 </w:t>
            </w:r>
            <w:r w:rsidRPr="009A0644">
              <w:rPr>
                <w:sz w:val="28"/>
                <w:szCs w:val="28"/>
              </w:rPr>
              <w:t>request time information</w:t>
            </w:r>
          </w:p>
          <w:p w14:paraId="171550C9" w14:textId="5E78C7DB" w:rsidR="00C751A9" w:rsidRDefault="00C751A9">
            <w:pPr>
              <w:rPr>
                <w:sz w:val="28"/>
                <w:szCs w:val="28"/>
              </w:rPr>
            </w:pPr>
            <w:r>
              <w:rPr>
                <w:sz w:val="28"/>
                <w:szCs w:val="28"/>
              </w:rPr>
              <w:t>1.3</w:t>
            </w:r>
            <w:r w:rsidR="00630B73">
              <w:rPr>
                <w:sz w:val="28"/>
                <w:szCs w:val="28"/>
              </w:rPr>
              <w:t>.1</w:t>
            </w:r>
            <w:r w:rsidR="00166EEB">
              <w:rPr>
                <w:sz w:val="28"/>
                <w:szCs w:val="28"/>
              </w:rPr>
              <w:t xml:space="preserve"> Check information </w:t>
            </w:r>
          </w:p>
          <w:p w14:paraId="7F2F93BA" w14:textId="3E7A7298" w:rsidR="00166EEB" w:rsidRDefault="00166EEB">
            <w:pPr>
              <w:rPr>
                <w:sz w:val="28"/>
                <w:szCs w:val="28"/>
              </w:rPr>
            </w:pPr>
            <w:r>
              <w:rPr>
                <w:sz w:val="28"/>
                <w:szCs w:val="28"/>
              </w:rPr>
              <w:t>1.3.2</w:t>
            </w:r>
            <w:r w:rsidR="00340047">
              <w:rPr>
                <w:sz w:val="28"/>
                <w:szCs w:val="28"/>
              </w:rPr>
              <w:t xml:space="preserve"> </w:t>
            </w:r>
            <w:r w:rsidR="00235967">
              <w:rPr>
                <w:sz w:val="28"/>
                <w:szCs w:val="28"/>
              </w:rPr>
              <w:t>Send back result</w:t>
            </w:r>
          </w:p>
        </w:tc>
      </w:tr>
      <w:tr w:rsidR="0099033F" w14:paraId="4FC196FD" w14:textId="77777777">
        <w:tc>
          <w:tcPr>
            <w:tcW w:w="4675" w:type="dxa"/>
          </w:tcPr>
          <w:p w14:paraId="2B2DA667" w14:textId="77777777" w:rsidR="0099033F" w:rsidRDefault="0099033F">
            <w:pPr>
              <w:rPr>
                <w:sz w:val="28"/>
                <w:szCs w:val="28"/>
              </w:rPr>
            </w:pPr>
            <w:r>
              <w:rPr>
                <w:sz w:val="28"/>
                <w:szCs w:val="28"/>
              </w:rPr>
              <w:lastRenderedPageBreak/>
              <w:t>2.</w:t>
            </w:r>
            <w:r w:rsidR="00A81B44">
              <w:rPr>
                <w:sz w:val="28"/>
                <w:szCs w:val="28"/>
              </w:rPr>
              <w:t>1. Send</w:t>
            </w:r>
            <w:r w:rsidR="00A81B44" w:rsidRPr="00A81B44">
              <w:rPr>
                <w:sz w:val="28"/>
                <w:szCs w:val="28"/>
              </w:rPr>
              <w:t xml:space="preserve"> a request for statistical management</w:t>
            </w:r>
          </w:p>
          <w:p w14:paraId="731F63A6" w14:textId="77777777" w:rsidR="009A524B" w:rsidRDefault="009A524B">
            <w:pPr>
              <w:rPr>
                <w:sz w:val="28"/>
                <w:szCs w:val="28"/>
              </w:rPr>
            </w:pPr>
            <w:r>
              <w:rPr>
                <w:sz w:val="28"/>
                <w:szCs w:val="28"/>
              </w:rPr>
              <w:t xml:space="preserve">2.2 </w:t>
            </w:r>
            <w:r w:rsidRPr="0057713E">
              <w:rPr>
                <w:sz w:val="28"/>
                <w:szCs w:val="28"/>
              </w:rPr>
              <w:t xml:space="preserve">Statistics of </w:t>
            </w:r>
            <w:r w:rsidR="00E972A4">
              <w:rPr>
                <w:sz w:val="28"/>
                <w:szCs w:val="28"/>
              </w:rPr>
              <w:t>cancelled</w:t>
            </w:r>
            <w:r w:rsidRPr="0057713E">
              <w:rPr>
                <w:sz w:val="28"/>
                <w:szCs w:val="28"/>
              </w:rPr>
              <w:t xml:space="preserve"> orders</w:t>
            </w:r>
          </w:p>
          <w:p w14:paraId="34BF5781" w14:textId="2F99EC91" w:rsidR="00C751A9" w:rsidRDefault="00C751A9">
            <w:pPr>
              <w:rPr>
                <w:sz w:val="28"/>
                <w:szCs w:val="28"/>
              </w:rPr>
            </w:pPr>
            <w:r>
              <w:rPr>
                <w:sz w:val="28"/>
                <w:szCs w:val="28"/>
              </w:rPr>
              <w:t>2.3 Choose time</w:t>
            </w:r>
          </w:p>
        </w:tc>
        <w:tc>
          <w:tcPr>
            <w:tcW w:w="4675" w:type="dxa"/>
          </w:tcPr>
          <w:p w14:paraId="19EADB4D" w14:textId="77777777" w:rsidR="0099033F" w:rsidRDefault="00A004E4">
            <w:pPr>
              <w:rPr>
                <w:sz w:val="28"/>
                <w:szCs w:val="28"/>
              </w:rPr>
            </w:pPr>
            <w:r>
              <w:rPr>
                <w:sz w:val="28"/>
                <w:szCs w:val="28"/>
              </w:rPr>
              <w:t xml:space="preserve">2.1 </w:t>
            </w:r>
            <w:r w:rsidRPr="00A004E4">
              <w:rPr>
                <w:sz w:val="28"/>
                <w:szCs w:val="28"/>
              </w:rPr>
              <w:t>display statistics form</w:t>
            </w:r>
          </w:p>
          <w:p w14:paraId="30ACEB51" w14:textId="77777777" w:rsidR="00EB20B0" w:rsidRDefault="00EB20B0">
            <w:pPr>
              <w:rPr>
                <w:sz w:val="28"/>
                <w:szCs w:val="28"/>
              </w:rPr>
            </w:pPr>
          </w:p>
          <w:p w14:paraId="17B7C45B" w14:textId="77777777" w:rsidR="00EB20B0" w:rsidRDefault="00EB20B0">
            <w:pPr>
              <w:rPr>
                <w:sz w:val="28"/>
                <w:szCs w:val="28"/>
              </w:rPr>
            </w:pPr>
            <w:r>
              <w:rPr>
                <w:sz w:val="28"/>
                <w:szCs w:val="28"/>
              </w:rPr>
              <w:t xml:space="preserve">2.2 </w:t>
            </w:r>
            <w:r w:rsidRPr="00EB20B0">
              <w:rPr>
                <w:sz w:val="28"/>
                <w:szCs w:val="28"/>
              </w:rPr>
              <w:t>request time information</w:t>
            </w:r>
          </w:p>
          <w:p w14:paraId="7FF48F1A" w14:textId="05D04536" w:rsidR="00235967" w:rsidRDefault="00235967" w:rsidP="00235967">
            <w:pPr>
              <w:rPr>
                <w:sz w:val="28"/>
                <w:szCs w:val="28"/>
              </w:rPr>
            </w:pPr>
            <w:r>
              <w:rPr>
                <w:sz w:val="28"/>
                <w:szCs w:val="28"/>
              </w:rPr>
              <w:t xml:space="preserve">2.3.1 Check information </w:t>
            </w:r>
          </w:p>
          <w:p w14:paraId="2B8CB327" w14:textId="58AFB9F0" w:rsidR="00235967" w:rsidRDefault="00235967" w:rsidP="00235967">
            <w:pPr>
              <w:rPr>
                <w:sz w:val="28"/>
                <w:szCs w:val="28"/>
              </w:rPr>
            </w:pPr>
            <w:r>
              <w:rPr>
                <w:sz w:val="28"/>
                <w:szCs w:val="28"/>
              </w:rPr>
              <w:t>2.3.2 Send back result</w:t>
            </w:r>
          </w:p>
        </w:tc>
      </w:tr>
      <w:tr w:rsidR="00900589" w14:paraId="41366C51" w14:textId="77777777">
        <w:tc>
          <w:tcPr>
            <w:tcW w:w="4675" w:type="dxa"/>
          </w:tcPr>
          <w:p w14:paraId="3883C508" w14:textId="77777777" w:rsidR="00900589" w:rsidRDefault="00900589">
            <w:pPr>
              <w:rPr>
                <w:sz w:val="28"/>
                <w:szCs w:val="28"/>
              </w:rPr>
            </w:pPr>
            <w:r>
              <w:rPr>
                <w:sz w:val="28"/>
                <w:szCs w:val="28"/>
              </w:rPr>
              <w:t>3.</w:t>
            </w:r>
            <w:r w:rsidR="00A81B44">
              <w:rPr>
                <w:sz w:val="28"/>
                <w:szCs w:val="28"/>
              </w:rPr>
              <w:t>1. Send</w:t>
            </w:r>
            <w:r w:rsidR="00A81B44" w:rsidRPr="00A81B44">
              <w:rPr>
                <w:sz w:val="28"/>
                <w:szCs w:val="28"/>
              </w:rPr>
              <w:t xml:space="preserve"> a request for statistical management</w:t>
            </w:r>
          </w:p>
          <w:p w14:paraId="4C366247" w14:textId="77777777" w:rsidR="004F21B4" w:rsidRDefault="004F21B4">
            <w:pPr>
              <w:rPr>
                <w:sz w:val="28"/>
                <w:szCs w:val="28"/>
              </w:rPr>
            </w:pPr>
            <w:r>
              <w:rPr>
                <w:sz w:val="28"/>
                <w:szCs w:val="28"/>
              </w:rPr>
              <w:t xml:space="preserve">3.2 </w:t>
            </w:r>
            <w:r w:rsidRPr="0057713E">
              <w:rPr>
                <w:sz w:val="28"/>
                <w:szCs w:val="28"/>
              </w:rPr>
              <w:t xml:space="preserve">Statistics of </w:t>
            </w:r>
            <w:proofErr w:type="spellStart"/>
            <w:proofErr w:type="gramStart"/>
            <w:r>
              <w:rPr>
                <w:sz w:val="28"/>
                <w:szCs w:val="28"/>
              </w:rPr>
              <w:t>best selling</w:t>
            </w:r>
            <w:proofErr w:type="spellEnd"/>
            <w:proofErr w:type="gramEnd"/>
            <w:r w:rsidRPr="0057713E">
              <w:rPr>
                <w:sz w:val="28"/>
                <w:szCs w:val="28"/>
              </w:rPr>
              <w:t xml:space="preserve"> orders</w:t>
            </w:r>
          </w:p>
          <w:p w14:paraId="2D720673" w14:textId="1A82ECEC" w:rsidR="00C751A9" w:rsidRDefault="00C751A9">
            <w:pPr>
              <w:rPr>
                <w:sz w:val="28"/>
                <w:szCs w:val="28"/>
              </w:rPr>
            </w:pPr>
            <w:r>
              <w:rPr>
                <w:sz w:val="28"/>
                <w:szCs w:val="28"/>
              </w:rPr>
              <w:t>3.3 Choose time</w:t>
            </w:r>
          </w:p>
        </w:tc>
        <w:tc>
          <w:tcPr>
            <w:tcW w:w="4675" w:type="dxa"/>
          </w:tcPr>
          <w:p w14:paraId="1B841198" w14:textId="77777777" w:rsidR="00900589" w:rsidRDefault="00A004E4">
            <w:pPr>
              <w:rPr>
                <w:sz w:val="28"/>
                <w:szCs w:val="28"/>
              </w:rPr>
            </w:pPr>
            <w:r>
              <w:rPr>
                <w:sz w:val="28"/>
                <w:szCs w:val="28"/>
              </w:rPr>
              <w:t xml:space="preserve">3.1 </w:t>
            </w:r>
            <w:r w:rsidRPr="00A004E4">
              <w:rPr>
                <w:sz w:val="28"/>
                <w:szCs w:val="28"/>
              </w:rPr>
              <w:t>display statistics form</w:t>
            </w:r>
          </w:p>
          <w:p w14:paraId="05904766" w14:textId="77777777" w:rsidR="00EB20B0" w:rsidRDefault="00EB20B0">
            <w:pPr>
              <w:rPr>
                <w:sz w:val="28"/>
                <w:szCs w:val="28"/>
              </w:rPr>
            </w:pPr>
          </w:p>
          <w:p w14:paraId="216834AE" w14:textId="77777777" w:rsidR="00EB20B0" w:rsidRDefault="00EB20B0">
            <w:pPr>
              <w:rPr>
                <w:sz w:val="28"/>
                <w:szCs w:val="28"/>
              </w:rPr>
            </w:pPr>
            <w:r>
              <w:rPr>
                <w:sz w:val="28"/>
                <w:szCs w:val="28"/>
              </w:rPr>
              <w:t xml:space="preserve">3.2 </w:t>
            </w:r>
            <w:r w:rsidRPr="00EB20B0">
              <w:rPr>
                <w:sz w:val="28"/>
                <w:szCs w:val="28"/>
              </w:rPr>
              <w:t>request time information</w:t>
            </w:r>
          </w:p>
          <w:p w14:paraId="35B9BB79" w14:textId="0EF910B7" w:rsidR="00235967" w:rsidRDefault="00235967" w:rsidP="00235967">
            <w:pPr>
              <w:rPr>
                <w:sz w:val="28"/>
                <w:szCs w:val="28"/>
              </w:rPr>
            </w:pPr>
            <w:r>
              <w:rPr>
                <w:sz w:val="28"/>
                <w:szCs w:val="28"/>
              </w:rPr>
              <w:t xml:space="preserve">3.3.1 Check information </w:t>
            </w:r>
          </w:p>
          <w:p w14:paraId="0A6E36BB" w14:textId="029C3A93" w:rsidR="00235967" w:rsidRDefault="00235967" w:rsidP="00235967">
            <w:pPr>
              <w:rPr>
                <w:sz w:val="28"/>
                <w:szCs w:val="28"/>
              </w:rPr>
            </w:pPr>
            <w:r>
              <w:rPr>
                <w:sz w:val="28"/>
                <w:szCs w:val="28"/>
              </w:rPr>
              <w:t>3.3.2 Send back result</w:t>
            </w:r>
          </w:p>
        </w:tc>
      </w:tr>
    </w:tbl>
    <w:p w14:paraId="50CA4E1D" w14:textId="77777777" w:rsidR="0099033F" w:rsidRDefault="0099033F" w:rsidP="0099033F">
      <w:pPr>
        <w:rPr>
          <w:sz w:val="28"/>
          <w:szCs w:val="28"/>
        </w:rPr>
      </w:pPr>
      <w:r>
        <w:rPr>
          <w:sz w:val="28"/>
          <w:szCs w:val="28"/>
        </w:rPr>
        <w:tab/>
        <w:t>+ Precondition: Already have an admin account</w:t>
      </w:r>
    </w:p>
    <w:p w14:paraId="12D70631" w14:textId="07179A01" w:rsidR="0099033F" w:rsidRDefault="0099033F" w:rsidP="004B7DC1">
      <w:pPr>
        <w:rPr>
          <w:sz w:val="28"/>
          <w:szCs w:val="28"/>
        </w:rPr>
      </w:pPr>
      <w:r>
        <w:rPr>
          <w:sz w:val="28"/>
          <w:szCs w:val="28"/>
        </w:rPr>
        <w:tab/>
        <w:t xml:space="preserve">+ Post-condition: </w:t>
      </w:r>
      <w:r w:rsidR="00900589">
        <w:rPr>
          <w:sz w:val="28"/>
          <w:szCs w:val="28"/>
        </w:rPr>
        <w:t>Revenue Analysis</w:t>
      </w:r>
    </w:p>
    <w:p w14:paraId="16D3995B" w14:textId="77777777" w:rsidR="0099033F" w:rsidRPr="0099033F" w:rsidRDefault="0099033F" w:rsidP="004B7DC1">
      <w:pPr>
        <w:rPr>
          <w:sz w:val="28"/>
          <w:szCs w:val="28"/>
        </w:rPr>
      </w:pPr>
    </w:p>
    <w:p w14:paraId="2F6A8F53" w14:textId="77777777" w:rsidR="00B03BBB" w:rsidRDefault="00B03BBB" w:rsidP="00D15905">
      <w:pPr>
        <w:pStyle w:val="ListParagraph"/>
        <w:numPr>
          <w:ilvl w:val="0"/>
          <w:numId w:val="23"/>
        </w:numPr>
        <w:outlineLvl w:val="2"/>
        <w:rPr>
          <w:b/>
          <w:bCs/>
          <w:sz w:val="28"/>
          <w:szCs w:val="28"/>
        </w:rPr>
      </w:pPr>
      <w:bookmarkStart w:id="8" w:name="_Toc185189835"/>
      <w:r w:rsidRPr="009B0FFE">
        <w:rPr>
          <w:b/>
          <w:bCs/>
          <w:sz w:val="28"/>
          <w:szCs w:val="28"/>
        </w:rPr>
        <w:t>NON-FUNCTIONAL REQUIREMENTS</w:t>
      </w:r>
      <w:bookmarkEnd w:id="8"/>
    </w:p>
    <w:p w14:paraId="6D8D7E0B" w14:textId="77777777" w:rsidR="004E64BB" w:rsidRPr="00C81C97" w:rsidRDefault="004E64BB" w:rsidP="00EC46CA">
      <w:pPr>
        <w:rPr>
          <w:b/>
          <w:bCs/>
          <w:sz w:val="28"/>
          <w:szCs w:val="28"/>
        </w:rPr>
      </w:pPr>
      <w:r w:rsidRPr="00C81C97">
        <w:rPr>
          <w:b/>
          <w:bCs/>
          <w:sz w:val="28"/>
          <w:szCs w:val="28"/>
        </w:rPr>
        <w:t xml:space="preserve">1. Usability requirements: </w:t>
      </w:r>
    </w:p>
    <w:p w14:paraId="0EDFA352" w14:textId="5A024228" w:rsidR="00FC7247" w:rsidRPr="00FC7247" w:rsidRDefault="00445C31" w:rsidP="00FC7247">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00FC7247" w:rsidRPr="00FC7247">
        <w:rPr>
          <w:rFonts w:eastAsia="Times New Roman" w:cs="Times New Roman"/>
          <w:kern w:val="0"/>
          <w:sz w:val="28"/>
          <w:szCs w:val="28"/>
          <w14:ligatures w14:val="none"/>
        </w:rPr>
        <w:t>It is crucial to guarantee that all software components operate accurately and efficiently.</w:t>
      </w:r>
    </w:p>
    <w:p w14:paraId="34893730" w14:textId="53A57F9C" w:rsidR="00FC7247" w:rsidRPr="00FC7247" w:rsidRDefault="00445C31" w:rsidP="00FC7247">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00FC7247" w:rsidRPr="00FC7247">
        <w:rPr>
          <w:rFonts w:eastAsia="Times New Roman" w:cs="Times New Roman"/>
          <w:kern w:val="0"/>
          <w:sz w:val="28"/>
          <w:szCs w:val="28"/>
          <w14:ligatures w14:val="none"/>
        </w:rPr>
        <w:t>The hosting environment must hold an active license to manage incoming requests effectively.</w:t>
      </w:r>
    </w:p>
    <w:p w14:paraId="0F170156" w14:textId="77EC15FA" w:rsidR="00FC7247" w:rsidRPr="00C81C97" w:rsidRDefault="00445C31" w:rsidP="00FC7247">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00FC7247" w:rsidRPr="00FC7247">
        <w:rPr>
          <w:rFonts w:eastAsia="Times New Roman" w:cs="Times New Roman"/>
          <w:kern w:val="0"/>
          <w:sz w:val="28"/>
          <w:szCs w:val="28"/>
          <w14:ligatures w14:val="none"/>
        </w:rPr>
        <w:t xml:space="preserve">A designated administrator should oversee regular software updates and actively </w:t>
      </w:r>
      <w:proofErr w:type="gramStart"/>
      <w:r w:rsidR="00FC7247" w:rsidRPr="00FC7247">
        <w:rPr>
          <w:rFonts w:eastAsia="Times New Roman" w:cs="Times New Roman"/>
          <w:kern w:val="0"/>
          <w:sz w:val="28"/>
          <w:szCs w:val="28"/>
          <w14:ligatures w14:val="none"/>
        </w:rPr>
        <w:t>monitor for</w:t>
      </w:r>
      <w:proofErr w:type="gramEnd"/>
      <w:r w:rsidR="00FC7247" w:rsidRPr="00FC7247">
        <w:rPr>
          <w:rFonts w:eastAsia="Times New Roman" w:cs="Times New Roman"/>
          <w:kern w:val="0"/>
          <w:sz w:val="28"/>
          <w:szCs w:val="28"/>
          <w14:ligatures w14:val="none"/>
        </w:rPr>
        <w:t xml:space="preserve"> system errors.</w:t>
      </w:r>
    </w:p>
    <w:p w14:paraId="127E0276" w14:textId="530EFB55" w:rsidR="00916D2D" w:rsidRPr="00916D2D"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b/>
          <w:bCs/>
          <w:kern w:val="0"/>
          <w:sz w:val="28"/>
          <w:szCs w:val="28"/>
          <w14:ligatures w14:val="none"/>
        </w:rPr>
        <w:t xml:space="preserve">2. </w:t>
      </w:r>
      <w:r w:rsidRPr="00916D2D">
        <w:rPr>
          <w:rFonts w:eastAsia="Times New Roman" w:cs="Times New Roman"/>
          <w:b/>
          <w:bCs/>
          <w:kern w:val="0"/>
          <w:sz w:val="28"/>
          <w:szCs w:val="28"/>
          <w14:ligatures w14:val="none"/>
        </w:rPr>
        <w:t>Usability Requirements</w:t>
      </w:r>
      <w:r w:rsidRPr="00916D2D">
        <w:rPr>
          <w:rFonts w:eastAsia="Times New Roman" w:cs="Times New Roman"/>
          <w:kern w:val="0"/>
          <w:sz w:val="28"/>
          <w:szCs w:val="28"/>
          <w14:ligatures w14:val="none"/>
        </w:rPr>
        <w:t>:</w:t>
      </w:r>
    </w:p>
    <w:p w14:paraId="1D9E78CD" w14:textId="77777777" w:rsidR="00916D2D" w:rsidRPr="00C81C97"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Pr="00916D2D">
        <w:rPr>
          <w:rFonts w:eastAsia="Times New Roman" w:cs="Times New Roman"/>
          <w:kern w:val="0"/>
          <w:sz w:val="28"/>
          <w:szCs w:val="28"/>
          <w14:ligatures w14:val="none"/>
        </w:rPr>
        <w:t>Structured and straightforward to understand.</w:t>
      </w:r>
    </w:p>
    <w:p w14:paraId="055AC824" w14:textId="382A416B" w:rsidR="00916D2D" w:rsidRPr="00916D2D"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Pr="00916D2D">
        <w:rPr>
          <w:rFonts w:eastAsia="Times New Roman" w:cs="Times New Roman"/>
          <w:kern w:val="0"/>
          <w:sz w:val="28"/>
          <w:szCs w:val="28"/>
          <w14:ligatures w14:val="none"/>
        </w:rPr>
        <w:t>Clear and informative.</w:t>
      </w:r>
    </w:p>
    <w:p w14:paraId="06BCBA44" w14:textId="07792502" w:rsidR="00916D2D" w:rsidRPr="00916D2D"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Pr="00916D2D">
        <w:rPr>
          <w:rFonts w:eastAsia="Times New Roman" w:cs="Times New Roman"/>
          <w:kern w:val="0"/>
          <w:sz w:val="28"/>
          <w:szCs w:val="28"/>
          <w14:ligatures w14:val="none"/>
        </w:rPr>
        <w:t>User-friendly, enabling seamless learning and navigation.</w:t>
      </w:r>
    </w:p>
    <w:p w14:paraId="11426420" w14:textId="48F72A23" w:rsidR="00916D2D" w:rsidRPr="00916D2D" w:rsidRDefault="00916D2D" w:rsidP="00916D2D">
      <w:pPr>
        <w:spacing w:before="100" w:beforeAutospacing="1" w:after="100" w:afterAutospacing="1" w:line="240" w:lineRule="auto"/>
        <w:rPr>
          <w:rFonts w:eastAsia="Times New Roman" w:cs="Times New Roman"/>
          <w:kern w:val="0"/>
          <w:sz w:val="28"/>
          <w:szCs w:val="28"/>
          <w14:ligatures w14:val="none"/>
        </w:rPr>
      </w:pPr>
      <w:r w:rsidRPr="00C81C97">
        <w:rPr>
          <w:rFonts w:eastAsia="Times New Roman" w:cs="Times New Roman"/>
          <w:kern w:val="0"/>
          <w:sz w:val="28"/>
          <w:szCs w:val="28"/>
          <w14:ligatures w14:val="none"/>
        </w:rPr>
        <w:t xml:space="preserve">+ </w:t>
      </w:r>
      <w:r w:rsidRPr="00916D2D">
        <w:rPr>
          <w:rFonts w:eastAsia="Times New Roman" w:cs="Times New Roman"/>
          <w:kern w:val="0"/>
          <w:sz w:val="28"/>
          <w:szCs w:val="28"/>
          <w14:ligatures w14:val="none"/>
        </w:rPr>
        <w:t>Allows users to accomplish tasks effortlessly and error-free.</w:t>
      </w:r>
    </w:p>
    <w:p w14:paraId="44536F70" w14:textId="2D2AC6B5" w:rsidR="00F941F5" w:rsidRPr="00F941F5" w:rsidRDefault="00F941F5" w:rsidP="00F941F5">
      <w:pPr>
        <w:spacing w:before="100" w:beforeAutospacing="1" w:after="100" w:afterAutospacing="1" w:line="240" w:lineRule="auto"/>
        <w:rPr>
          <w:rFonts w:eastAsia="Times New Roman"/>
          <w:b/>
          <w:bCs/>
          <w:kern w:val="0"/>
          <w:sz w:val="28"/>
          <w:szCs w:val="28"/>
          <w14:ligatures w14:val="none"/>
        </w:rPr>
      </w:pPr>
      <w:r w:rsidRPr="00F941F5">
        <w:rPr>
          <w:rFonts w:eastAsia="Times New Roman" w:cs="Times New Roman"/>
          <w:b/>
          <w:bCs/>
          <w:kern w:val="0"/>
          <w:sz w:val="28"/>
          <w:szCs w:val="28"/>
          <w14:ligatures w14:val="none"/>
        </w:rPr>
        <w:t xml:space="preserve">3. </w:t>
      </w:r>
      <w:r w:rsidRPr="00F941F5">
        <w:rPr>
          <w:rFonts w:eastAsia="Times New Roman"/>
          <w:b/>
          <w:bCs/>
          <w:kern w:val="0"/>
          <w:sz w:val="28"/>
          <w:szCs w:val="28"/>
          <w14:ligatures w14:val="none"/>
        </w:rPr>
        <w:t>Humanity Requirements:</w:t>
      </w:r>
    </w:p>
    <w:p w14:paraId="4FE6F959" w14:textId="28FE6AF3" w:rsidR="00F941F5" w:rsidRPr="00F941F5" w:rsidRDefault="00F941F5" w:rsidP="00F941F5">
      <w:pPr>
        <w:spacing w:before="100" w:beforeAutospacing="1" w:after="100" w:afterAutospacing="1" w:line="240" w:lineRule="auto"/>
        <w:rPr>
          <w:rFonts w:eastAsia="Times New Roman" w:cs="Times New Roman"/>
          <w:kern w:val="0"/>
          <w:sz w:val="28"/>
          <w:szCs w:val="28"/>
          <w14:ligatures w14:val="none"/>
        </w:rPr>
      </w:pPr>
      <w:r>
        <w:rPr>
          <w:rFonts w:eastAsia="Times New Roman" w:cs="Times New Roman"/>
          <w:kern w:val="0"/>
          <w:sz w:val="28"/>
          <w:szCs w:val="28"/>
          <w14:ligatures w14:val="none"/>
        </w:rPr>
        <w:t xml:space="preserve">+ </w:t>
      </w:r>
      <w:r w:rsidRPr="00F941F5">
        <w:rPr>
          <w:rFonts w:eastAsia="Times New Roman" w:cs="Times New Roman"/>
          <w:kern w:val="0"/>
          <w:sz w:val="28"/>
          <w:szCs w:val="28"/>
          <w14:ligatures w14:val="none"/>
        </w:rPr>
        <w:t>Detailed documentation is provided to ensure users can fully comprehend the system through thorough reading.</w:t>
      </w:r>
    </w:p>
    <w:p w14:paraId="6AF8B581" w14:textId="39640EFB" w:rsidR="00F941F5" w:rsidRPr="00F941F5" w:rsidRDefault="00F941F5" w:rsidP="00F941F5">
      <w:pPr>
        <w:spacing w:before="100" w:beforeAutospacing="1" w:after="100" w:afterAutospacing="1" w:line="240" w:lineRule="auto"/>
        <w:rPr>
          <w:rFonts w:eastAsia="Times New Roman" w:cs="Times New Roman"/>
          <w:kern w:val="0"/>
          <w:sz w:val="28"/>
          <w:szCs w:val="28"/>
          <w14:ligatures w14:val="none"/>
        </w:rPr>
      </w:pPr>
      <w:r>
        <w:rPr>
          <w:rFonts w:eastAsia="Times New Roman" w:cs="Times New Roman"/>
          <w:kern w:val="0"/>
          <w:sz w:val="28"/>
          <w:szCs w:val="28"/>
          <w14:ligatures w14:val="none"/>
        </w:rPr>
        <w:lastRenderedPageBreak/>
        <w:t xml:space="preserve">+ </w:t>
      </w:r>
      <w:r w:rsidRPr="00F941F5">
        <w:rPr>
          <w:rFonts w:eastAsia="Times New Roman" w:cs="Times New Roman"/>
          <w:kern w:val="0"/>
          <w:sz w:val="28"/>
          <w:szCs w:val="28"/>
          <w14:ligatures w14:val="none"/>
        </w:rPr>
        <w:t>The graphical user interface (GUI) is designed intuitively to facilitate easy l</w:t>
      </w:r>
      <w:r>
        <w:rPr>
          <w:rFonts w:eastAsia="Times New Roman" w:cs="Times New Roman"/>
          <w:kern w:val="0"/>
          <w:sz w:val="28"/>
          <w:szCs w:val="28"/>
          <w14:ligatures w14:val="none"/>
        </w:rPr>
        <w:t>e</w:t>
      </w:r>
      <w:r w:rsidRPr="00F941F5">
        <w:rPr>
          <w:rFonts w:eastAsia="Times New Roman" w:cs="Times New Roman"/>
          <w:kern w:val="0"/>
          <w:sz w:val="28"/>
          <w:szCs w:val="28"/>
          <w14:ligatures w14:val="none"/>
        </w:rPr>
        <w:t>arning and quick user adaptation.</w:t>
      </w:r>
    </w:p>
    <w:p w14:paraId="6257FE76" w14:textId="2ED09E26" w:rsidR="00F941F5" w:rsidRPr="00F941F5" w:rsidRDefault="00F941F5" w:rsidP="00F941F5">
      <w:pPr>
        <w:spacing w:before="100" w:beforeAutospacing="1" w:after="100" w:afterAutospacing="1" w:line="240" w:lineRule="auto"/>
        <w:rPr>
          <w:rFonts w:eastAsia="Times New Roman" w:cs="Times New Roman"/>
          <w:kern w:val="0"/>
          <w:sz w:val="28"/>
          <w:szCs w:val="28"/>
          <w14:ligatures w14:val="none"/>
        </w:rPr>
      </w:pPr>
      <w:r>
        <w:rPr>
          <w:rFonts w:eastAsia="Times New Roman" w:cs="Times New Roman"/>
          <w:kern w:val="0"/>
          <w:sz w:val="28"/>
          <w:szCs w:val="28"/>
          <w14:ligatures w14:val="none"/>
        </w:rPr>
        <w:t xml:space="preserve">+ </w:t>
      </w:r>
      <w:r w:rsidRPr="00F941F5">
        <w:rPr>
          <w:rFonts w:eastAsia="Times New Roman" w:cs="Times New Roman"/>
          <w:kern w:val="0"/>
          <w:sz w:val="28"/>
          <w:szCs w:val="28"/>
          <w14:ligatures w14:val="none"/>
        </w:rPr>
        <w:t>Responsive interfaces are a critical aspect, enhancing the overall user experience.</w:t>
      </w:r>
    </w:p>
    <w:p w14:paraId="7F1FE82A" w14:textId="77777777" w:rsidR="00857CE6" w:rsidRPr="00857CE6" w:rsidRDefault="00857CE6" w:rsidP="00857CE6">
      <w:pPr>
        <w:spacing w:before="100" w:beforeAutospacing="1" w:after="100" w:afterAutospacing="1" w:line="240" w:lineRule="auto"/>
        <w:rPr>
          <w:rFonts w:eastAsia="Times New Roman"/>
          <w:b/>
          <w:bCs/>
          <w:kern w:val="0"/>
          <w:sz w:val="28"/>
          <w:szCs w:val="28"/>
          <w14:ligatures w14:val="none"/>
        </w:rPr>
      </w:pPr>
      <w:r w:rsidRPr="00857CE6">
        <w:rPr>
          <w:rFonts w:eastAsia="Times New Roman" w:cs="Times New Roman"/>
          <w:b/>
          <w:bCs/>
          <w:kern w:val="0"/>
          <w:sz w:val="28"/>
          <w:szCs w:val="28"/>
          <w14:ligatures w14:val="none"/>
        </w:rPr>
        <w:t xml:space="preserve">4. </w:t>
      </w:r>
      <w:r w:rsidRPr="00857CE6">
        <w:rPr>
          <w:rFonts w:eastAsia="Times New Roman"/>
          <w:b/>
          <w:bCs/>
          <w:kern w:val="0"/>
          <w:sz w:val="28"/>
          <w:szCs w:val="28"/>
          <w14:ligatures w14:val="none"/>
        </w:rPr>
        <w:t>Maintainability Requirements:</w:t>
      </w:r>
    </w:p>
    <w:p w14:paraId="061A98C9" w14:textId="0E86A3EF" w:rsidR="00857CE6" w:rsidRPr="00857CE6" w:rsidRDefault="00857CE6" w:rsidP="00857CE6">
      <w:pPr>
        <w:spacing w:before="100" w:beforeAutospacing="1" w:after="100" w:afterAutospacing="1" w:line="240" w:lineRule="auto"/>
        <w:rPr>
          <w:rFonts w:eastAsia="Times New Roman" w:cs="Times New Roman"/>
          <w:kern w:val="0"/>
          <w:sz w:val="28"/>
          <w:szCs w:val="28"/>
          <w14:ligatures w14:val="none"/>
        </w:rPr>
      </w:pPr>
      <w:r w:rsidRPr="00857CE6">
        <w:rPr>
          <w:rFonts w:eastAsia="Times New Roman" w:cs="Times New Roman"/>
          <w:kern w:val="0"/>
          <w:sz w:val="28"/>
          <w:szCs w:val="28"/>
          <w14:ligatures w14:val="none"/>
        </w:rPr>
        <w:t>+ The system is built to support regular updates and modifications. Since users may have limited understanding of its internal processes, the development team must ensure the platform is user-friendly and straightforward for both users and maintenance staff.</w:t>
      </w:r>
    </w:p>
    <w:p w14:paraId="19B21C4E" w14:textId="77777777" w:rsidR="00857CE6" w:rsidRPr="00857CE6" w:rsidRDefault="00857CE6" w:rsidP="00857CE6">
      <w:pPr>
        <w:spacing w:before="100" w:beforeAutospacing="1" w:after="100" w:afterAutospacing="1" w:line="240" w:lineRule="auto"/>
        <w:rPr>
          <w:rFonts w:eastAsia="Times New Roman" w:cs="Times New Roman"/>
          <w:kern w:val="0"/>
          <w:sz w:val="28"/>
          <w:szCs w:val="28"/>
          <w14:ligatures w14:val="none"/>
        </w:rPr>
      </w:pPr>
      <w:r w:rsidRPr="00857CE6">
        <w:rPr>
          <w:rFonts w:eastAsia="Times New Roman" w:cs="Times New Roman"/>
          <w:kern w:val="0"/>
          <w:sz w:val="28"/>
          <w:szCs w:val="28"/>
          <w14:ligatures w14:val="none"/>
        </w:rPr>
        <w:t>+ The platform should offer intuitive features enabling users to easily update and manage information related to videos, channels, and viewer interactions.</w:t>
      </w:r>
    </w:p>
    <w:p w14:paraId="28279081" w14:textId="21606EAF" w:rsidR="00857CE6" w:rsidRPr="00857CE6" w:rsidRDefault="00857CE6" w:rsidP="00857CE6">
      <w:pPr>
        <w:spacing w:before="100" w:beforeAutospacing="1" w:after="100" w:afterAutospacing="1" w:line="240" w:lineRule="auto"/>
        <w:rPr>
          <w:rFonts w:eastAsia="Times New Roman" w:cs="Times New Roman"/>
          <w:kern w:val="0"/>
          <w:sz w:val="28"/>
          <w:szCs w:val="28"/>
          <w14:ligatures w14:val="none"/>
        </w:rPr>
      </w:pPr>
      <w:r w:rsidRPr="00857CE6">
        <w:rPr>
          <w:rFonts w:eastAsia="Times New Roman" w:cs="Times New Roman"/>
          <w:kern w:val="0"/>
          <w:sz w:val="28"/>
          <w:szCs w:val="28"/>
          <w14:ligatures w14:val="none"/>
        </w:rPr>
        <w:t>+ The source code should be cleanly organized and thoroughly documented to improve readability and simplify future updates or debugging.</w:t>
      </w:r>
    </w:p>
    <w:p w14:paraId="10DF5F16" w14:textId="4A153C2A" w:rsidR="00857CE6" w:rsidRPr="00857CE6" w:rsidRDefault="00857CE6" w:rsidP="00857CE6">
      <w:pPr>
        <w:spacing w:before="100" w:beforeAutospacing="1" w:after="100" w:afterAutospacing="1" w:line="240" w:lineRule="auto"/>
        <w:rPr>
          <w:rFonts w:eastAsia="Times New Roman" w:cs="Times New Roman"/>
          <w:kern w:val="0"/>
          <w:sz w:val="28"/>
          <w:szCs w:val="28"/>
          <w14:ligatures w14:val="none"/>
        </w:rPr>
      </w:pPr>
      <w:r w:rsidRPr="00857CE6">
        <w:rPr>
          <w:rFonts w:eastAsia="Times New Roman" w:cs="Times New Roman"/>
          <w:kern w:val="0"/>
          <w:sz w:val="28"/>
          <w:szCs w:val="28"/>
          <w14:ligatures w14:val="none"/>
        </w:rPr>
        <w:t>+ A well-defined and stable database architecture is essential to ensure a reliable foundation for maintenance and scalability.</w:t>
      </w:r>
    </w:p>
    <w:p w14:paraId="45CC39B8" w14:textId="644F87A3" w:rsidR="00916D2D" w:rsidRPr="00FC7247" w:rsidRDefault="00916D2D" w:rsidP="00FC7247">
      <w:pPr>
        <w:spacing w:before="100" w:beforeAutospacing="1" w:after="100" w:afterAutospacing="1" w:line="240" w:lineRule="auto"/>
        <w:rPr>
          <w:rFonts w:ascii="Times New Roman" w:eastAsia="Times New Roman" w:hAnsi="Times New Roman" w:cs="Times New Roman"/>
          <w:kern w:val="0"/>
          <w14:ligatures w14:val="none"/>
        </w:rPr>
      </w:pPr>
    </w:p>
    <w:p w14:paraId="7B37768A" w14:textId="530E41BE" w:rsidR="00B03BBB" w:rsidRPr="009B0FFE" w:rsidRDefault="00B03BBB" w:rsidP="00D15905">
      <w:pPr>
        <w:pStyle w:val="ListParagraph"/>
        <w:numPr>
          <w:ilvl w:val="0"/>
          <w:numId w:val="22"/>
        </w:numPr>
        <w:outlineLvl w:val="1"/>
        <w:rPr>
          <w:b/>
          <w:bCs/>
          <w:sz w:val="28"/>
          <w:szCs w:val="28"/>
        </w:rPr>
      </w:pPr>
      <w:bookmarkStart w:id="9" w:name="_Toc185189836"/>
      <w:r w:rsidRPr="009B0FFE">
        <w:rPr>
          <w:b/>
          <w:bCs/>
          <w:sz w:val="28"/>
          <w:szCs w:val="28"/>
        </w:rPr>
        <w:t>DESIGN</w:t>
      </w:r>
      <w:bookmarkEnd w:id="9"/>
    </w:p>
    <w:p w14:paraId="65EE1D5F" w14:textId="77777777" w:rsidR="00B03BBB" w:rsidRDefault="00B03BBB" w:rsidP="00D15905">
      <w:pPr>
        <w:pStyle w:val="ListParagraph"/>
        <w:numPr>
          <w:ilvl w:val="0"/>
          <w:numId w:val="26"/>
        </w:numPr>
        <w:outlineLvl w:val="2"/>
        <w:rPr>
          <w:b/>
          <w:bCs/>
          <w:sz w:val="28"/>
          <w:szCs w:val="28"/>
        </w:rPr>
      </w:pPr>
      <w:bookmarkStart w:id="10" w:name="_Toc185189837"/>
      <w:r w:rsidRPr="009B0FFE">
        <w:rPr>
          <w:b/>
          <w:bCs/>
          <w:sz w:val="28"/>
          <w:szCs w:val="28"/>
        </w:rPr>
        <w:t>ERD DIAGRAM</w:t>
      </w:r>
      <w:bookmarkEnd w:id="10"/>
    </w:p>
    <w:p w14:paraId="00902263" w14:textId="3FDB5E69" w:rsidR="002C4677" w:rsidRPr="002C4677" w:rsidRDefault="002C4677" w:rsidP="0014583F">
      <w:pPr>
        <w:jc w:val="center"/>
        <w:rPr>
          <w:b/>
          <w:bCs/>
          <w:sz w:val="28"/>
          <w:szCs w:val="28"/>
        </w:rPr>
      </w:pPr>
      <w:r>
        <w:rPr>
          <w:noProof/>
        </w:rPr>
        <mc:AlternateContent>
          <mc:Choice Requires="wps">
            <w:drawing>
              <wp:inline distT="0" distB="0" distL="0" distR="0" wp14:anchorId="2BFEC66F" wp14:editId="27B57BBC">
                <wp:extent cx="306705" cy="306705"/>
                <wp:effectExtent l="0" t="0" r="0" b="0"/>
                <wp:docPr id="73560576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A81504" id="Rectangle 1"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14583F" w:rsidRPr="0014583F">
        <w:rPr>
          <w:b/>
          <w:bCs/>
          <w:noProof/>
          <w:sz w:val="28"/>
          <w:szCs w:val="28"/>
        </w:rPr>
        <w:drawing>
          <wp:inline distT="0" distB="0" distL="0" distR="0" wp14:anchorId="5DC1AF2B" wp14:editId="2B13E90D">
            <wp:extent cx="3124361" cy="5073911"/>
            <wp:effectExtent l="0" t="3175" r="0" b="0"/>
            <wp:docPr id="122434181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41816" name="Picture 1" descr="A diagram of a company&#10;&#10;Description automatically generated"/>
                    <pic:cNvPicPr/>
                  </pic:nvPicPr>
                  <pic:blipFill>
                    <a:blip r:embed="rId12"/>
                    <a:stretch>
                      <a:fillRect/>
                    </a:stretch>
                  </pic:blipFill>
                  <pic:spPr>
                    <a:xfrm rot="16200000">
                      <a:off x="0" y="0"/>
                      <a:ext cx="3124361" cy="5073911"/>
                    </a:xfrm>
                    <a:prstGeom prst="rect">
                      <a:avLst/>
                    </a:prstGeom>
                  </pic:spPr>
                </pic:pic>
              </a:graphicData>
            </a:graphic>
          </wp:inline>
        </w:drawing>
      </w:r>
    </w:p>
    <w:p w14:paraId="6830FE33" w14:textId="77777777" w:rsidR="00B03BBB" w:rsidRDefault="00B03BBB" w:rsidP="00D15905">
      <w:pPr>
        <w:pStyle w:val="ListParagraph"/>
        <w:numPr>
          <w:ilvl w:val="0"/>
          <w:numId w:val="26"/>
        </w:numPr>
        <w:outlineLvl w:val="2"/>
        <w:rPr>
          <w:b/>
          <w:bCs/>
          <w:sz w:val="28"/>
          <w:szCs w:val="28"/>
        </w:rPr>
      </w:pPr>
      <w:bookmarkStart w:id="11" w:name="_Toc185189838"/>
      <w:r w:rsidRPr="009B0FFE">
        <w:rPr>
          <w:b/>
          <w:bCs/>
          <w:sz w:val="28"/>
          <w:szCs w:val="28"/>
        </w:rPr>
        <w:lastRenderedPageBreak/>
        <w:t>RELATIONAL SCHEMA DIAGRAM</w:t>
      </w:r>
      <w:bookmarkEnd w:id="11"/>
    </w:p>
    <w:p w14:paraId="3F84B3A7" w14:textId="7032FE86" w:rsidR="00785E07" w:rsidRDefault="00785E07" w:rsidP="00785E07">
      <w:pPr>
        <w:pStyle w:val="ListParagraph"/>
        <w:ind w:left="1800"/>
        <w:outlineLvl w:val="2"/>
        <w:rPr>
          <w:b/>
          <w:bCs/>
          <w:sz w:val="28"/>
          <w:szCs w:val="28"/>
        </w:rPr>
      </w:pPr>
      <w:r>
        <w:rPr>
          <w:b/>
          <w:bCs/>
          <w:sz w:val="28"/>
          <w:szCs w:val="28"/>
        </w:rPr>
        <w:t>-Customer Back-end:</w:t>
      </w:r>
    </w:p>
    <w:p w14:paraId="3875F2BC" w14:textId="1E145405" w:rsidR="0079647A" w:rsidRDefault="00785E07" w:rsidP="0014583F">
      <w:pPr>
        <w:jc w:val="center"/>
        <w:rPr>
          <w:b/>
          <w:bCs/>
          <w:sz w:val="28"/>
          <w:szCs w:val="28"/>
        </w:rPr>
      </w:pPr>
      <w:r w:rsidRPr="00785E07">
        <w:rPr>
          <w:b/>
          <w:bCs/>
          <w:sz w:val="28"/>
          <w:szCs w:val="28"/>
        </w:rPr>
        <w:drawing>
          <wp:inline distT="0" distB="0" distL="0" distR="0" wp14:anchorId="0CE7F80B" wp14:editId="76558748">
            <wp:extent cx="5943600" cy="2992755"/>
            <wp:effectExtent l="0" t="0" r="0" b="0"/>
            <wp:docPr id="392597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9748" name="Picture 1" descr="A diagram of a computer&#10;&#10;Description automatically generated with medium confidence"/>
                    <pic:cNvPicPr/>
                  </pic:nvPicPr>
                  <pic:blipFill>
                    <a:blip r:embed="rId13"/>
                    <a:stretch>
                      <a:fillRect/>
                    </a:stretch>
                  </pic:blipFill>
                  <pic:spPr>
                    <a:xfrm>
                      <a:off x="0" y="0"/>
                      <a:ext cx="5943600" cy="2992755"/>
                    </a:xfrm>
                    <a:prstGeom prst="rect">
                      <a:avLst/>
                    </a:prstGeom>
                  </pic:spPr>
                </pic:pic>
              </a:graphicData>
            </a:graphic>
          </wp:inline>
        </w:drawing>
      </w:r>
    </w:p>
    <w:p w14:paraId="1CD77794" w14:textId="0B5BE665" w:rsidR="00785E07" w:rsidRDefault="00785E07" w:rsidP="00785E07">
      <w:pPr>
        <w:rPr>
          <w:b/>
          <w:bCs/>
          <w:sz w:val="28"/>
          <w:szCs w:val="28"/>
        </w:rPr>
      </w:pPr>
      <w:r>
        <w:rPr>
          <w:b/>
          <w:bCs/>
          <w:sz w:val="28"/>
          <w:szCs w:val="28"/>
        </w:rPr>
        <w:t xml:space="preserve">                            -Admin Back-end:</w:t>
      </w:r>
    </w:p>
    <w:p w14:paraId="729F062A" w14:textId="2BE84C84" w:rsidR="00785E07" w:rsidRPr="0079647A" w:rsidRDefault="00B731D0" w:rsidP="00785E07">
      <w:pPr>
        <w:rPr>
          <w:b/>
          <w:bCs/>
          <w:sz w:val="28"/>
          <w:szCs w:val="28"/>
        </w:rPr>
      </w:pPr>
      <w:r w:rsidRPr="00B731D0">
        <w:rPr>
          <w:b/>
          <w:bCs/>
          <w:sz w:val="28"/>
          <w:szCs w:val="28"/>
        </w:rPr>
        <w:drawing>
          <wp:inline distT="0" distB="0" distL="0" distR="0" wp14:anchorId="09CC21D9" wp14:editId="1C350776">
            <wp:extent cx="5943600" cy="3366770"/>
            <wp:effectExtent l="0" t="0" r="0" b="5080"/>
            <wp:docPr id="8741015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01597" name="Picture 1" descr="A diagram of a computer&#10;&#10;Description automatically generated with medium confidence"/>
                    <pic:cNvPicPr/>
                  </pic:nvPicPr>
                  <pic:blipFill>
                    <a:blip r:embed="rId14"/>
                    <a:stretch>
                      <a:fillRect/>
                    </a:stretch>
                  </pic:blipFill>
                  <pic:spPr>
                    <a:xfrm>
                      <a:off x="0" y="0"/>
                      <a:ext cx="5943600" cy="3366770"/>
                    </a:xfrm>
                    <a:prstGeom prst="rect">
                      <a:avLst/>
                    </a:prstGeom>
                  </pic:spPr>
                </pic:pic>
              </a:graphicData>
            </a:graphic>
          </wp:inline>
        </w:drawing>
      </w:r>
    </w:p>
    <w:p w14:paraId="4E66E21D" w14:textId="77777777" w:rsidR="009B0FFE" w:rsidRPr="009B0FFE" w:rsidRDefault="00B03BBB" w:rsidP="00D15905">
      <w:pPr>
        <w:pStyle w:val="ListParagraph"/>
        <w:numPr>
          <w:ilvl w:val="0"/>
          <w:numId w:val="26"/>
        </w:numPr>
        <w:outlineLvl w:val="2"/>
        <w:rPr>
          <w:b/>
          <w:bCs/>
          <w:sz w:val="28"/>
          <w:szCs w:val="28"/>
        </w:rPr>
      </w:pPr>
      <w:bookmarkStart w:id="12" w:name="_Toc185189839"/>
      <w:r w:rsidRPr="009B0FFE">
        <w:rPr>
          <w:b/>
          <w:bCs/>
          <w:sz w:val="28"/>
          <w:szCs w:val="28"/>
        </w:rPr>
        <w:t>CLASS-DIAGRAM</w:t>
      </w:r>
      <w:bookmarkEnd w:id="12"/>
      <w:r w:rsidRPr="009B0FFE">
        <w:rPr>
          <w:b/>
          <w:bCs/>
          <w:sz w:val="28"/>
          <w:szCs w:val="28"/>
        </w:rPr>
        <w:t xml:space="preserve"> </w:t>
      </w:r>
    </w:p>
    <w:p w14:paraId="5011736A" w14:textId="77777777" w:rsidR="009B0FFE" w:rsidRPr="009B0FFE" w:rsidRDefault="00B03BBB" w:rsidP="009B0FFE">
      <w:pPr>
        <w:pStyle w:val="ListParagraph"/>
        <w:numPr>
          <w:ilvl w:val="0"/>
          <w:numId w:val="30"/>
        </w:numPr>
        <w:rPr>
          <w:b/>
          <w:bCs/>
          <w:sz w:val="28"/>
          <w:szCs w:val="28"/>
        </w:rPr>
      </w:pPr>
      <w:r w:rsidRPr="009B0FFE">
        <w:rPr>
          <w:b/>
          <w:bCs/>
          <w:sz w:val="28"/>
          <w:szCs w:val="28"/>
        </w:rPr>
        <w:t xml:space="preserve">FRONT-END </w:t>
      </w:r>
    </w:p>
    <w:p w14:paraId="738660AD" w14:textId="63219484" w:rsidR="006464E5" w:rsidRPr="00E64DBA" w:rsidRDefault="0002703D" w:rsidP="00E64DBA">
      <w:pPr>
        <w:jc w:val="both"/>
        <w:rPr>
          <w:b/>
          <w:bCs/>
          <w:sz w:val="28"/>
          <w:szCs w:val="28"/>
        </w:rPr>
      </w:pPr>
      <w:r w:rsidRPr="0002703D">
        <w:rPr>
          <w:b/>
          <w:bCs/>
          <w:sz w:val="28"/>
          <w:szCs w:val="28"/>
        </w:rPr>
        <w:lastRenderedPageBreak/>
        <w:drawing>
          <wp:inline distT="0" distB="0" distL="0" distR="0" wp14:anchorId="1A4B6A11" wp14:editId="0DFAB1E1">
            <wp:extent cx="5943600" cy="1645920"/>
            <wp:effectExtent l="0" t="0" r="0" b="0"/>
            <wp:docPr id="88364679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6790" name="Picture 1" descr="A diagram of a computer&#10;&#10;Description automatically generated"/>
                    <pic:cNvPicPr/>
                  </pic:nvPicPr>
                  <pic:blipFill>
                    <a:blip r:embed="rId15"/>
                    <a:stretch>
                      <a:fillRect/>
                    </a:stretch>
                  </pic:blipFill>
                  <pic:spPr>
                    <a:xfrm>
                      <a:off x="0" y="0"/>
                      <a:ext cx="5943600" cy="1645920"/>
                    </a:xfrm>
                    <a:prstGeom prst="rect">
                      <a:avLst/>
                    </a:prstGeom>
                  </pic:spPr>
                </pic:pic>
              </a:graphicData>
            </a:graphic>
          </wp:inline>
        </w:drawing>
      </w:r>
    </w:p>
    <w:p w14:paraId="45DBB5B1" w14:textId="77777777" w:rsidR="009B0FFE" w:rsidRPr="009B0FFE" w:rsidRDefault="00B03BBB" w:rsidP="009B0FFE">
      <w:pPr>
        <w:pStyle w:val="ListParagraph"/>
        <w:numPr>
          <w:ilvl w:val="0"/>
          <w:numId w:val="30"/>
        </w:numPr>
        <w:rPr>
          <w:b/>
          <w:bCs/>
          <w:sz w:val="28"/>
          <w:szCs w:val="28"/>
        </w:rPr>
      </w:pPr>
      <w:r w:rsidRPr="009B0FFE">
        <w:rPr>
          <w:b/>
          <w:bCs/>
          <w:sz w:val="28"/>
          <w:szCs w:val="28"/>
        </w:rPr>
        <w:t xml:space="preserve">BACK-END </w:t>
      </w:r>
    </w:p>
    <w:p w14:paraId="51CC4721" w14:textId="404B9545" w:rsidR="007978A4" w:rsidRPr="009B0FFE" w:rsidRDefault="007978A4" w:rsidP="007978A4">
      <w:pPr>
        <w:pStyle w:val="ListParagraph"/>
        <w:ind w:left="2520"/>
        <w:rPr>
          <w:b/>
          <w:bCs/>
          <w:sz w:val="28"/>
          <w:szCs w:val="28"/>
        </w:rPr>
      </w:pPr>
    </w:p>
    <w:p w14:paraId="0CEAB17B" w14:textId="488588BE" w:rsidR="00B03BBB" w:rsidRPr="009B0FFE" w:rsidRDefault="00B03BBB" w:rsidP="009B0FFE">
      <w:pPr>
        <w:pStyle w:val="ListParagraph"/>
        <w:numPr>
          <w:ilvl w:val="0"/>
          <w:numId w:val="30"/>
        </w:numPr>
        <w:rPr>
          <w:b/>
          <w:bCs/>
          <w:sz w:val="28"/>
          <w:szCs w:val="28"/>
        </w:rPr>
      </w:pPr>
      <w:r w:rsidRPr="009B0FFE">
        <w:rPr>
          <w:b/>
          <w:bCs/>
          <w:sz w:val="28"/>
          <w:szCs w:val="28"/>
        </w:rPr>
        <w:t>LOGIC FLOW OF BACKEND API</w:t>
      </w:r>
    </w:p>
    <w:p w14:paraId="28EB14E8" w14:textId="67EE09E0" w:rsidR="00530683" w:rsidRPr="009B0FFE" w:rsidRDefault="005D597B" w:rsidP="00530683">
      <w:pPr>
        <w:pStyle w:val="ListParagraph"/>
        <w:ind w:left="2520"/>
        <w:rPr>
          <w:b/>
          <w:bCs/>
          <w:sz w:val="28"/>
          <w:szCs w:val="28"/>
        </w:rPr>
      </w:pPr>
      <w:r w:rsidRPr="005D597B">
        <w:rPr>
          <w:b/>
          <w:bCs/>
          <w:noProof/>
          <w:sz w:val="28"/>
          <w:szCs w:val="28"/>
        </w:rPr>
        <w:lastRenderedPageBreak/>
        <w:drawing>
          <wp:inline distT="0" distB="0" distL="0" distR="0" wp14:anchorId="31FDBC81" wp14:editId="12415921">
            <wp:extent cx="3829584" cy="7649643"/>
            <wp:effectExtent l="0" t="0" r="0" b="8890"/>
            <wp:docPr id="259165013" name="Picture 1" descr="A diagram of a customer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65013" name="Picture 1" descr="A diagram of a customer route&#10;&#10;Description automatically generated"/>
                    <pic:cNvPicPr/>
                  </pic:nvPicPr>
                  <pic:blipFill>
                    <a:blip r:embed="rId16"/>
                    <a:stretch>
                      <a:fillRect/>
                    </a:stretch>
                  </pic:blipFill>
                  <pic:spPr>
                    <a:xfrm>
                      <a:off x="0" y="0"/>
                      <a:ext cx="3829584" cy="7649643"/>
                    </a:xfrm>
                    <a:prstGeom prst="rect">
                      <a:avLst/>
                    </a:prstGeom>
                  </pic:spPr>
                </pic:pic>
              </a:graphicData>
            </a:graphic>
          </wp:inline>
        </w:drawing>
      </w:r>
    </w:p>
    <w:p w14:paraId="63EC3501" w14:textId="77777777" w:rsidR="00B03BBB" w:rsidRDefault="00B03BBB" w:rsidP="00D15905">
      <w:pPr>
        <w:pStyle w:val="ListParagraph"/>
        <w:numPr>
          <w:ilvl w:val="0"/>
          <w:numId w:val="26"/>
        </w:numPr>
        <w:outlineLvl w:val="2"/>
        <w:rPr>
          <w:b/>
          <w:bCs/>
          <w:sz w:val="28"/>
          <w:szCs w:val="28"/>
        </w:rPr>
      </w:pPr>
      <w:bookmarkStart w:id="13" w:name="_Toc185189840"/>
      <w:r w:rsidRPr="009B0FFE">
        <w:rPr>
          <w:b/>
          <w:bCs/>
          <w:sz w:val="28"/>
          <w:szCs w:val="28"/>
        </w:rPr>
        <w:t>USER CASE DIAGRAM</w:t>
      </w:r>
      <w:bookmarkEnd w:id="13"/>
    </w:p>
    <w:p w14:paraId="3CDDC01E" w14:textId="3EA6D67F" w:rsidR="0016439A" w:rsidRPr="0016439A" w:rsidRDefault="0016439A" w:rsidP="0016439A">
      <w:pPr>
        <w:rPr>
          <w:b/>
          <w:bCs/>
          <w:sz w:val="28"/>
          <w:szCs w:val="28"/>
        </w:rPr>
      </w:pPr>
      <w:r>
        <w:rPr>
          <w:noProof/>
        </w:rPr>
        <w:lastRenderedPageBreak/>
        <w:drawing>
          <wp:inline distT="0" distB="0" distL="0" distR="0" wp14:anchorId="08D46578" wp14:editId="194F89E6">
            <wp:extent cx="4009061" cy="6136775"/>
            <wp:effectExtent l="2858" t="0" r="0" b="0"/>
            <wp:docPr id="788287008"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4015488" cy="6146614"/>
                    </a:xfrm>
                    <a:prstGeom prst="rect">
                      <a:avLst/>
                    </a:prstGeom>
                    <a:noFill/>
                    <a:ln>
                      <a:noFill/>
                    </a:ln>
                  </pic:spPr>
                </pic:pic>
              </a:graphicData>
            </a:graphic>
          </wp:inline>
        </w:drawing>
      </w:r>
    </w:p>
    <w:p w14:paraId="5088B689" w14:textId="77777777" w:rsidR="009B0FFE" w:rsidRPr="009B0FFE" w:rsidRDefault="00B03BBB" w:rsidP="00D15905">
      <w:pPr>
        <w:pStyle w:val="ListParagraph"/>
        <w:numPr>
          <w:ilvl w:val="0"/>
          <w:numId w:val="26"/>
        </w:numPr>
        <w:outlineLvl w:val="2"/>
        <w:rPr>
          <w:b/>
          <w:bCs/>
          <w:sz w:val="28"/>
          <w:szCs w:val="28"/>
        </w:rPr>
      </w:pPr>
      <w:bookmarkStart w:id="14" w:name="_Toc185189841"/>
      <w:r w:rsidRPr="009B0FFE">
        <w:rPr>
          <w:b/>
          <w:bCs/>
          <w:sz w:val="28"/>
          <w:szCs w:val="28"/>
        </w:rPr>
        <w:t>API</w:t>
      </w:r>
      <w:bookmarkEnd w:id="14"/>
    </w:p>
    <w:p w14:paraId="2373F7E7" w14:textId="5B3914AD" w:rsidR="009B0FFE" w:rsidRPr="009B0FFE" w:rsidRDefault="00B03BBB" w:rsidP="00B03BBB">
      <w:pPr>
        <w:pStyle w:val="ListParagraph"/>
        <w:numPr>
          <w:ilvl w:val="0"/>
          <w:numId w:val="31"/>
        </w:numPr>
        <w:rPr>
          <w:b/>
          <w:bCs/>
          <w:sz w:val="28"/>
          <w:szCs w:val="28"/>
        </w:rPr>
      </w:pPr>
      <w:r w:rsidRPr="009B0FFE">
        <w:rPr>
          <w:b/>
          <w:bCs/>
          <w:sz w:val="28"/>
          <w:szCs w:val="28"/>
        </w:rPr>
        <w:t>FRONT-END</w:t>
      </w:r>
      <w:r w:rsidR="006B7A6A">
        <w:rPr>
          <w:b/>
          <w:bCs/>
          <w:sz w:val="28"/>
          <w:szCs w:val="28"/>
        </w:rPr>
        <w:t>:</w:t>
      </w:r>
    </w:p>
    <w:p w14:paraId="1A006913" w14:textId="23B17574" w:rsidR="006B7A6A" w:rsidRPr="0002310F" w:rsidRDefault="006B7A6A" w:rsidP="006B7A6A">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gramStart"/>
      <w:r w:rsidRPr="0002310F">
        <w:rPr>
          <w:rFonts w:eastAsia="Times New Roman" w:cs="Courier New"/>
          <w:b/>
          <w:kern w:val="0"/>
          <w:sz w:val="20"/>
          <w:szCs w:val="20"/>
          <w:lang w:eastAsia="en-US"/>
          <w14:ligatures w14:val="none"/>
        </w:rPr>
        <w:t>login</w:t>
      </w:r>
      <w:proofErr w:type="gramEnd"/>
      <w:r w:rsidRPr="0002310F">
        <w:rPr>
          <w:rFonts w:eastAsia="Times New Roman" w:cs="Times New Roman"/>
          <w:kern w:val="0"/>
          <w:lang w:eastAsia="en-US"/>
          <w14:ligatures w14:val="none"/>
        </w:rPr>
        <w:t>: Page for users to log in.</w:t>
      </w:r>
    </w:p>
    <w:p w14:paraId="1CCBAF82" w14:textId="2409DFF1" w:rsidR="006B7A6A" w:rsidRPr="0002310F" w:rsidRDefault="006B7A6A" w:rsidP="006B7A6A">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gramStart"/>
      <w:r w:rsidRPr="0002310F">
        <w:rPr>
          <w:rFonts w:eastAsia="Times New Roman" w:cs="Courier New"/>
          <w:b/>
          <w:kern w:val="0"/>
          <w:sz w:val="20"/>
          <w:szCs w:val="20"/>
          <w:lang w:eastAsia="en-US"/>
          <w14:ligatures w14:val="none"/>
        </w:rPr>
        <w:t>home</w:t>
      </w:r>
      <w:proofErr w:type="gramEnd"/>
      <w:r w:rsidRPr="0002310F">
        <w:rPr>
          <w:rFonts w:eastAsia="Times New Roman" w:cs="Times New Roman"/>
          <w:kern w:val="0"/>
          <w:lang w:eastAsia="en-US"/>
          <w14:ligatures w14:val="none"/>
        </w:rPr>
        <w:t>: Homepage displaying main content for users.</w:t>
      </w:r>
    </w:p>
    <w:p w14:paraId="4D18CB25" w14:textId="7B53B2BE" w:rsidR="006B7A6A" w:rsidRPr="0002310F" w:rsidRDefault="006B7A6A" w:rsidP="006B7A6A">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gramStart"/>
      <w:r w:rsidRPr="0002310F">
        <w:rPr>
          <w:rFonts w:eastAsia="Times New Roman" w:cs="Courier New"/>
          <w:b/>
          <w:kern w:val="0"/>
          <w:sz w:val="20"/>
          <w:szCs w:val="20"/>
          <w:lang w:eastAsia="en-US"/>
          <w14:ligatures w14:val="none"/>
        </w:rPr>
        <w:t>header</w:t>
      </w:r>
      <w:proofErr w:type="gramEnd"/>
      <w:r w:rsidRPr="0002310F">
        <w:rPr>
          <w:rFonts w:eastAsia="Times New Roman" w:cs="Times New Roman"/>
          <w:kern w:val="0"/>
          <w:lang w:eastAsia="en-US"/>
          <w14:ligatures w14:val="none"/>
        </w:rPr>
        <w:t>: Header section displayed on customer pages.</w:t>
      </w:r>
    </w:p>
    <w:p w14:paraId="4B3617C4" w14:textId="54FD0C4C" w:rsidR="006B7A6A" w:rsidRPr="0002310F" w:rsidRDefault="006B7A6A" w:rsidP="006B7A6A">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proofErr w:type="gramStart"/>
      <w:r w:rsidRPr="0002310F">
        <w:rPr>
          <w:rFonts w:eastAsia="Times New Roman" w:cs="Courier New"/>
          <w:b/>
          <w:kern w:val="0"/>
          <w:sz w:val="20"/>
          <w:szCs w:val="20"/>
          <w:lang w:eastAsia="en-US"/>
          <w14:ligatures w14:val="none"/>
        </w:rPr>
        <w:t>sanpham</w:t>
      </w:r>
      <w:proofErr w:type="spellEnd"/>
      <w:proofErr w:type="gramEnd"/>
      <w:r w:rsidRPr="0002310F">
        <w:rPr>
          <w:rFonts w:eastAsia="Times New Roman" w:cs="Times New Roman"/>
          <w:kern w:val="0"/>
          <w:lang w:eastAsia="en-US"/>
          <w14:ligatures w14:val="none"/>
        </w:rPr>
        <w:t>: Page displaying products for customers.</w:t>
      </w:r>
    </w:p>
    <w:p w14:paraId="69A30EB1" w14:textId="1BA2D110" w:rsidR="006B7A6A" w:rsidRPr="009B0FFE" w:rsidRDefault="006B7A6A" w:rsidP="006B7A6A">
      <w:pPr>
        <w:pStyle w:val="ListParagraph"/>
        <w:numPr>
          <w:ilvl w:val="1"/>
          <w:numId w:val="31"/>
        </w:numPr>
        <w:rPr>
          <w:b/>
          <w:bCs/>
          <w:sz w:val="28"/>
          <w:szCs w:val="28"/>
        </w:rPr>
      </w:pPr>
      <w:r w:rsidRPr="0002310F">
        <w:rPr>
          <w:rFonts w:eastAsia="Times New Roman" w:cs="Courier New"/>
          <w:b/>
          <w:kern w:val="0"/>
          <w:sz w:val="20"/>
          <w:szCs w:val="20"/>
          <w:lang w:eastAsia="en-US"/>
          <w14:ligatures w14:val="none"/>
        </w:rPr>
        <w:t>/</w:t>
      </w:r>
      <w:proofErr w:type="gramStart"/>
      <w:r w:rsidRPr="0002310F">
        <w:rPr>
          <w:rFonts w:eastAsia="Times New Roman" w:cs="Courier New"/>
          <w:b/>
          <w:kern w:val="0"/>
          <w:sz w:val="20"/>
          <w:szCs w:val="20"/>
          <w:lang w:eastAsia="en-US"/>
          <w14:ligatures w14:val="none"/>
        </w:rPr>
        <w:t>admin</w:t>
      </w:r>
      <w:proofErr w:type="gramEnd"/>
      <w:r w:rsidRPr="0002310F">
        <w:rPr>
          <w:rFonts w:eastAsia="Times New Roman" w:cs="Times New Roman"/>
          <w:kern w:val="0"/>
          <w:lang w:eastAsia="en-US"/>
          <w14:ligatures w14:val="none"/>
        </w:rPr>
        <w:t>: Admin login page for administrative access.</w:t>
      </w:r>
    </w:p>
    <w:p w14:paraId="6B36BFDF" w14:textId="07DC3D80" w:rsidR="00B03BBB" w:rsidRDefault="00B03BBB" w:rsidP="00B03BBB">
      <w:pPr>
        <w:pStyle w:val="ListParagraph"/>
        <w:numPr>
          <w:ilvl w:val="0"/>
          <w:numId w:val="31"/>
        </w:numPr>
        <w:rPr>
          <w:b/>
          <w:bCs/>
          <w:sz w:val="28"/>
          <w:szCs w:val="28"/>
        </w:rPr>
      </w:pPr>
      <w:r w:rsidRPr="009B0FFE">
        <w:rPr>
          <w:b/>
          <w:bCs/>
          <w:sz w:val="28"/>
          <w:szCs w:val="28"/>
        </w:rPr>
        <w:t>BACK-END</w:t>
      </w:r>
      <w:r w:rsidR="006B7A6A">
        <w:rPr>
          <w:b/>
          <w:bCs/>
          <w:sz w:val="28"/>
          <w:szCs w:val="28"/>
        </w:rPr>
        <w:t>:</w:t>
      </w:r>
    </w:p>
    <w:p w14:paraId="4F4C6BEB" w14:textId="0BD4489E"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w:t>
      </w:r>
      <w:proofErr w:type="spellStart"/>
      <w:r w:rsidRPr="0002310F">
        <w:rPr>
          <w:rFonts w:eastAsia="Times New Roman" w:cs="Courier New"/>
          <w:b/>
          <w:kern w:val="0"/>
          <w:sz w:val="20"/>
          <w:szCs w:val="20"/>
          <w:lang w:eastAsia="en-US"/>
          <w14:ligatures w14:val="none"/>
        </w:rPr>
        <w:t>hd</w:t>
      </w:r>
      <w:proofErr w:type="spellEnd"/>
      <w:r w:rsidRPr="0002310F">
        <w:rPr>
          <w:rFonts w:eastAsia="Times New Roman" w:cs="Times New Roman"/>
          <w:kern w:val="0"/>
          <w:lang w:eastAsia="en-US"/>
          <w14:ligatures w14:val="none"/>
        </w:rPr>
        <w:t>: Endpoint to manage admin header content.</w:t>
      </w:r>
    </w:p>
    <w:p w14:paraId="41D4E618" w14:textId="69F29E87"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/admin/home</w:t>
      </w:r>
      <w:r w:rsidRPr="0002310F">
        <w:rPr>
          <w:rFonts w:eastAsia="Times New Roman" w:cs="Times New Roman"/>
          <w:kern w:val="0"/>
          <w:lang w:eastAsia="en-US"/>
          <w14:ligatures w14:val="none"/>
        </w:rPr>
        <w:t>: Endpoint to manage admin home data.</w:t>
      </w:r>
    </w:p>
    <w:p w14:paraId="1F8C0AC0" w14:textId="1BB885AD"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/admin/login</w:t>
      </w:r>
      <w:r w:rsidRPr="0002310F">
        <w:rPr>
          <w:rFonts w:eastAsia="Times New Roman" w:cs="Times New Roman"/>
          <w:kern w:val="0"/>
          <w:lang w:eastAsia="en-US"/>
          <w14:ligatures w14:val="none"/>
        </w:rPr>
        <w:t>: Endpoint for admin login authentication.</w:t>
      </w:r>
    </w:p>
    <w:p w14:paraId="5A852E08" w14:textId="10ECEF27"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/admin/statistical</w:t>
      </w:r>
      <w:r w:rsidRPr="0002310F">
        <w:rPr>
          <w:rFonts w:eastAsia="Times New Roman" w:cs="Times New Roman"/>
          <w:kern w:val="0"/>
          <w:lang w:eastAsia="en-US"/>
          <w14:ligatures w14:val="none"/>
        </w:rPr>
        <w:t>: Endpoint for retrieving statistical data.</w:t>
      </w:r>
    </w:p>
    <w:p w14:paraId="4243D148" w14:textId="4F91FF72"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/admin/user</w:t>
      </w:r>
      <w:r w:rsidRPr="0002310F">
        <w:rPr>
          <w:rFonts w:eastAsia="Times New Roman" w:cs="Times New Roman"/>
          <w:kern w:val="0"/>
          <w:lang w:eastAsia="en-US"/>
          <w14:ligatures w14:val="none"/>
        </w:rPr>
        <w:t>: Endpoint to manage user accounts.</w:t>
      </w:r>
    </w:p>
    <w:p w14:paraId="3EC091F8" w14:textId="2F01897D"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/admin/</w:t>
      </w:r>
      <w:proofErr w:type="spellStart"/>
      <w:r w:rsidRPr="0002310F">
        <w:rPr>
          <w:rFonts w:eastAsia="Times New Roman" w:cs="Courier New"/>
          <w:b/>
          <w:kern w:val="0"/>
          <w:sz w:val="20"/>
          <w:szCs w:val="20"/>
          <w:lang w:eastAsia="en-US"/>
          <w14:ligatures w14:val="none"/>
        </w:rPr>
        <w:t>sp</w:t>
      </w:r>
      <w:proofErr w:type="spellEnd"/>
      <w:r w:rsidRPr="0002310F">
        <w:rPr>
          <w:rFonts w:eastAsia="Times New Roman" w:cs="Times New Roman"/>
          <w:kern w:val="0"/>
          <w:lang w:eastAsia="en-US"/>
          <w14:ligatures w14:val="none"/>
        </w:rPr>
        <w:t>: Endpoint for managing products.</w:t>
      </w:r>
    </w:p>
    <w:p w14:paraId="7CACB6A0" w14:textId="6904486A"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/customer/header</w:t>
      </w:r>
      <w:r w:rsidRPr="0002310F">
        <w:rPr>
          <w:rFonts w:eastAsia="Times New Roman" w:cs="Times New Roman"/>
          <w:kern w:val="0"/>
          <w:lang w:eastAsia="en-US"/>
          <w14:ligatures w14:val="none"/>
        </w:rPr>
        <w:t>: Endpoint for retrieving customer page headers.</w:t>
      </w:r>
    </w:p>
    <w:p w14:paraId="08E708AC" w14:textId="645AF9B3"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/customer/home</w:t>
      </w:r>
      <w:r w:rsidRPr="0002310F">
        <w:rPr>
          <w:rFonts w:eastAsia="Times New Roman" w:cs="Times New Roman"/>
          <w:kern w:val="0"/>
          <w:lang w:eastAsia="en-US"/>
          <w14:ligatures w14:val="none"/>
        </w:rPr>
        <w:t>: Endpoint for fetching customer home data.</w:t>
      </w:r>
    </w:p>
    <w:p w14:paraId="22445B5E" w14:textId="112A3726" w:rsidR="002B2F43" w:rsidRPr="0002310F" w:rsidRDefault="002B2F43" w:rsidP="002B2F43">
      <w:pPr>
        <w:pStyle w:val="ListParagraph"/>
        <w:numPr>
          <w:ilvl w:val="1"/>
          <w:numId w:val="31"/>
        </w:numPr>
        <w:spacing w:after="0" w:line="240" w:lineRule="auto"/>
        <w:rPr>
          <w:rFonts w:eastAsia="Times New Roman" w:cs="Times New Roman"/>
          <w:kern w:val="0"/>
          <w:lang w:eastAsia="en-US"/>
          <w14:ligatures w14:val="none"/>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/customer/login</w:t>
      </w:r>
      <w:r w:rsidRPr="0002310F">
        <w:rPr>
          <w:rFonts w:eastAsia="Times New Roman" w:cs="Times New Roman"/>
          <w:kern w:val="0"/>
          <w:lang w:eastAsia="en-US"/>
          <w14:ligatures w14:val="none"/>
        </w:rPr>
        <w:t>: Endpoint for customer login authentication.</w:t>
      </w:r>
    </w:p>
    <w:p w14:paraId="002C678D" w14:textId="48634402" w:rsidR="009B0FFE" w:rsidRPr="005E6BAA" w:rsidRDefault="002B2F43" w:rsidP="009B0FFE">
      <w:pPr>
        <w:pStyle w:val="ListParagraph"/>
        <w:numPr>
          <w:ilvl w:val="1"/>
          <w:numId w:val="31"/>
        </w:numPr>
        <w:rPr>
          <w:b/>
          <w:bCs/>
          <w:sz w:val="28"/>
          <w:szCs w:val="28"/>
        </w:rPr>
      </w:pPr>
      <w:r w:rsidRPr="0002310F">
        <w:rPr>
          <w:rFonts w:eastAsia="Times New Roman" w:cs="Courier New"/>
          <w:b/>
          <w:kern w:val="0"/>
          <w:sz w:val="20"/>
          <w:szCs w:val="20"/>
          <w:lang w:eastAsia="en-US"/>
          <w14:ligatures w14:val="none"/>
        </w:rPr>
        <w:t>/</w:t>
      </w:r>
      <w:proofErr w:type="spellStart"/>
      <w:r w:rsidRPr="0002310F">
        <w:rPr>
          <w:rFonts w:eastAsia="Times New Roman" w:cs="Courier New"/>
          <w:b/>
          <w:kern w:val="0"/>
          <w:sz w:val="20"/>
          <w:szCs w:val="20"/>
          <w:lang w:eastAsia="en-US"/>
          <w14:ligatures w14:val="none"/>
        </w:rPr>
        <w:t>api</w:t>
      </w:r>
      <w:proofErr w:type="spellEnd"/>
      <w:r w:rsidRPr="0002310F">
        <w:rPr>
          <w:rFonts w:eastAsia="Times New Roman" w:cs="Courier New"/>
          <w:b/>
          <w:kern w:val="0"/>
          <w:sz w:val="20"/>
          <w:szCs w:val="20"/>
          <w:lang w:eastAsia="en-US"/>
          <w14:ligatures w14:val="none"/>
        </w:rPr>
        <w:t>/customer/</w:t>
      </w:r>
      <w:proofErr w:type="spellStart"/>
      <w:r w:rsidRPr="0002310F">
        <w:rPr>
          <w:rFonts w:eastAsia="Times New Roman" w:cs="Courier New"/>
          <w:b/>
          <w:kern w:val="0"/>
          <w:sz w:val="20"/>
          <w:szCs w:val="20"/>
          <w:lang w:eastAsia="en-US"/>
          <w14:ligatures w14:val="none"/>
        </w:rPr>
        <w:t>sanpham</w:t>
      </w:r>
      <w:proofErr w:type="spellEnd"/>
      <w:r w:rsidRPr="0002310F">
        <w:rPr>
          <w:rFonts w:eastAsia="Times New Roman" w:cs="Times New Roman"/>
          <w:kern w:val="0"/>
          <w:lang w:eastAsia="en-US"/>
          <w14:ligatures w14:val="none"/>
        </w:rPr>
        <w:t>: Endpoint for managing customer products.</w:t>
      </w:r>
    </w:p>
    <w:p w14:paraId="3F7EE759" w14:textId="15C9495C" w:rsidR="009B0FFE" w:rsidRDefault="00D15905" w:rsidP="00D15905">
      <w:pPr>
        <w:pStyle w:val="ListParagraph"/>
        <w:numPr>
          <w:ilvl w:val="0"/>
          <w:numId w:val="17"/>
        </w:numPr>
        <w:outlineLvl w:val="0"/>
        <w:rPr>
          <w:b/>
          <w:bCs/>
          <w:sz w:val="28"/>
          <w:szCs w:val="28"/>
        </w:rPr>
      </w:pPr>
      <w:r>
        <w:rPr>
          <w:b/>
          <w:bCs/>
          <w:sz w:val="28"/>
          <w:szCs w:val="28"/>
        </w:rPr>
        <w:lastRenderedPageBreak/>
        <w:t xml:space="preserve"> </w:t>
      </w:r>
      <w:bookmarkStart w:id="15" w:name="_Toc185189842"/>
      <w:r w:rsidR="00B03BBB">
        <w:rPr>
          <w:b/>
          <w:bCs/>
          <w:sz w:val="28"/>
          <w:szCs w:val="28"/>
        </w:rPr>
        <w:t>IMPLEMENTATION</w:t>
      </w:r>
      <w:bookmarkEnd w:id="15"/>
    </w:p>
    <w:p w14:paraId="5AA8DF83" w14:textId="41EC4151" w:rsidR="00BE41CF" w:rsidRPr="00866355" w:rsidRDefault="007151B6" w:rsidP="00866355">
      <w:pPr>
        <w:pStyle w:val="Heading2"/>
        <w:rPr>
          <w:noProof/>
          <w:sz w:val="28"/>
          <w:szCs w:val="28"/>
        </w:rPr>
      </w:pPr>
      <w:r w:rsidRPr="00866355">
        <w:rPr>
          <w:noProof/>
          <w:sz w:val="28"/>
          <w:szCs w:val="28"/>
        </w:rPr>
        <w:t>1.</w:t>
      </w:r>
      <w:r w:rsidR="00BE41CF" w:rsidRPr="00866355">
        <w:rPr>
          <w:noProof/>
          <w:sz w:val="28"/>
          <w:szCs w:val="28"/>
        </w:rPr>
        <w:t xml:space="preserve"> Users’ account</w:t>
      </w:r>
    </w:p>
    <w:p w14:paraId="08204959" w14:textId="235CCF51" w:rsidR="009B0FFE" w:rsidRDefault="00BE41CF" w:rsidP="00866355">
      <w:pPr>
        <w:pStyle w:val="Heading3"/>
        <w:ind w:firstLine="720"/>
        <w:rPr>
          <w:noProof/>
        </w:rPr>
      </w:pPr>
      <w:r>
        <w:rPr>
          <w:noProof/>
        </w:rPr>
        <w:t>1.1</w:t>
      </w:r>
      <w:r w:rsidR="007151B6">
        <w:rPr>
          <w:noProof/>
        </w:rPr>
        <w:t xml:space="preserve"> Account Management</w:t>
      </w:r>
    </w:p>
    <w:p w14:paraId="0A720BFC" w14:textId="50C7020E" w:rsidR="006416F7" w:rsidRDefault="006416F7" w:rsidP="00866355">
      <w:pPr>
        <w:ind w:left="720" w:firstLine="720"/>
        <w:rPr>
          <w:noProof/>
        </w:rPr>
      </w:pPr>
      <w:r>
        <w:rPr>
          <w:noProof/>
        </w:rPr>
        <w:t>1.1</w:t>
      </w:r>
      <w:r w:rsidR="00BE41CF">
        <w:rPr>
          <w:noProof/>
        </w:rPr>
        <w:t>.1</w:t>
      </w:r>
      <w:r>
        <w:rPr>
          <w:noProof/>
        </w:rPr>
        <w:t xml:space="preserve"> Login to application </w:t>
      </w:r>
    </w:p>
    <w:p w14:paraId="7DB2C569" w14:textId="1E94CB4D" w:rsidR="0066628E" w:rsidRDefault="0066628E" w:rsidP="002E5AFC">
      <w:pPr>
        <w:rPr>
          <w:noProof/>
        </w:rPr>
      </w:pPr>
      <w:r>
        <w:rPr>
          <w:noProof/>
        </w:rPr>
        <w:t>Step 1: Click Account icon</w:t>
      </w:r>
    </w:p>
    <w:p w14:paraId="21D5CD8D" w14:textId="45F39ABB" w:rsidR="006416F7" w:rsidRDefault="00D1766A" w:rsidP="002E5AFC">
      <w:pPr>
        <w:rPr>
          <w:b/>
          <w:bCs/>
          <w:sz w:val="28"/>
          <w:szCs w:val="28"/>
        </w:rPr>
      </w:pPr>
      <w:r>
        <w:rPr>
          <w:noProof/>
        </w:rPr>
        <w:drawing>
          <wp:inline distT="0" distB="0" distL="0" distR="0" wp14:anchorId="0FED2AE6" wp14:editId="1AA5E81A">
            <wp:extent cx="5943600" cy="3343275"/>
            <wp:effectExtent l="0" t="0" r="0" b="9525"/>
            <wp:docPr id="179092245"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D5F7EF" w14:textId="6088377D" w:rsidR="00480063" w:rsidRDefault="00480063" w:rsidP="002E5AFC">
      <w:pPr>
        <w:rPr>
          <w:sz w:val="28"/>
          <w:szCs w:val="28"/>
        </w:rPr>
      </w:pPr>
      <w:r>
        <w:rPr>
          <w:sz w:val="28"/>
          <w:szCs w:val="28"/>
        </w:rPr>
        <w:t xml:space="preserve">Step 2: </w:t>
      </w:r>
      <w:r w:rsidR="00D0722A">
        <w:rPr>
          <w:sz w:val="28"/>
          <w:szCs w:val="28"/>
        </w:rPr>
        <w:t xml:space="preserve">Enter </w:t>
      </w:r>
      <w:r w:rsidR="00371777">
        <w:rPr>
          <w:sz w:val="28"/>
          <w:szCs w:val="28"/>
        </w:rPr>
        <w:t>the user and password of your account</w:t>
      </w:r>
      <w:r w:rsidR="001D00BB">
        <w:rPr>
          <w:sz w:val="28"/>
          <w:szCs w:val="28"/>
        </w:rPr>
        <w:t xml:space="preserve">. </w:t>
      </w:r>
      <w:r w:rsidR="001D00BB" w:rsidRPr="001D00BB">
        <w:rPr>
          <w:sz w:val="28"/>
          <w:szCs w:val="28"/>
        </w:rPr>
        <w:t>Then click “Login”, then the system will check if username and password is true it redirects to Home page. Otherwise, it will return the error message</w:t>
      </w:r>
    </w:p>
    <w:p w14:paraId="14265C90" w14:textId="517D6A9E" w:rsidR="001D00BB" w:rsidRDefault="00F718E1" w:rsidP="002E5AFC">
      <w:pPr>
        <w:rPr>
          <w:sz w:val="28"/>
          <w:szCs w:val="28"/>
        </w:rPr>
      </w:pPr>
      <w:r>
        <w:rPr>
          <w:sz w:val="28"/>
          <w:szCs w:val="28"/>
        </w:rPr>
        <w:t>+ True username and password:</w:t>
      </w:r>
    </w:p>
    <w:p w14:paraId="0A8CCCF1" w14:textId="0F1676B8" w:rsidR="00F718E1" w:rsidRDefault="008F3BCB" w:rsidP="002E5AFC">
      <w:pPr>
        <w:rPr>
          <w:sz w:val="28"/>
          <w:szCs w:val="28"/>
        </w:rPr>
      </w:pPr>
      <w:r>
        <w:rPr>
          <w:noProof/>
        </w:rPr>
        <w:lastRenderedPageBreak/>
        <w:drawing>
          <wp:inline distT="0" distB="0" distL="0" distR="0" wp14:anchorId="1A739ADB" wp14:editId="76A78DBA">
            <wp:extent cx="5943600" cy="3343275"/>
            <wp:effectExtent l="0" t="0" r="0" b="9525"/>
            <wp:docPr id="851008811"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80C984" w14:textId="028526DA" w:rsidR="008F3BCB" w:rsidRDefault="008F3BCB" w:rsidP="002E5AFC">
      <w:pPr>
        <w:rPr>
          <w:sz w:val="28"/>
          <w:szCs w:val="28"/>
        </w:rPr>
      </w:pPr>
      <w:r>
        <w:rPr>
          <w:sz w:val="28"/>
          <w:szCs w:val="28"/>
        </w:rPr>
        <w:t>+ Wrong password or username:</w:t>
      </w:r>
    </w:p>
    <w:p w14:paraId="56402A67" w14:textId="6E8E97F2" w:rsidR="008F3BCB" w:rsidRDefault="001314F8" w:rsidP="002E5AFC">
      <w:pPr>
        <w:rPr>
          <w:sz w:val="28"/>
          <w:szCs w:val="28"/>
        </w:rPr>
      </w:pPr>
      <w:r>
        <w:rPr>
          <w:noProof/>
        </w:rPr>
        <w:drawing>
          <wp:inline distT="0" distB="0" distL="0" distR="0" wp14:anchorId="2962FC4A" wp14:editId="6F6A32EF">
            <wp:extent cx="5943600" cy="3154045"/>
            <wp:effectExtent l="0" t="0" r="0" b="8255"/>
            <wp:docPr id="892791097"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1778830D" w14:textId="2F49680B" w:rsidR="00AA7CA0" w:rsidRDefault="00AA7CA0" w:rsidP="00866355">
      <w:pPr>
        <w:ind w:left="720" w:firstLine="720"/>
        <w:rPr>
          <w:sz w:val="28"/>
          <w:szCs w:val="28"/>
        </w:rPr>
      </w:pPr>
      <w:r>
        <w:rPr>
          <w:sz w:val="28"/>
          <w:szCs w:val="28"/>
        </w:rPr>
        <w:t>1.</w:t>
      </w:r>
      <w:r w:rsidR="00BE41CF">
        <w:rPr>
          <w:sz w:val="28"/>
          <w:szCs w:val="28"/>
        </w:rPr>
        <w:t>1.</w:t>
      </w:r>
      <w:r>
        <w:rPr>
          <w:sz w:val="28"/>
          <w:szCs w:val="28"/>
        </w:rPr>
        <w:t>2 Register</w:t>
      </w:r>
    </w:p>
    <w:p w14:paraId="13383A52" w14:textId="27079283" w:rsidR="003E606E" w:rsidRDefault="003E606E" w:rsidP="002E5AFC">
      <w:pPr>
        <w:rPr>
          <w:sz w:val="28"/>
          <w:szCs w:val="28"/>
        </w:rPr>
      </w:pPr>
      <w:r>
        <w:rPr>
          <w:sz w:val="28"/>
          <w:szCs w:val="28"/>
        </w:rPr>
        <w:t>Step 1: Click “Preview”</w:t>
      </w:r>
    </w:p>
    <w:p w14:paraId="700D53F8" w14:textId="4A5B4648" w:rsidR="003E606E" w:rsidRDefault="003E606E" w:rsidP="002E5AFC">
      <w:pPr>
        <w:rPr>
          <w:sz w:val="28"/>
          <w:szCs w:val="28"/>
        </w:rPr>
      </w:pPr>
      <w:r>
        <w:rPr>
          <w:noProof/>
        </w:rPr>
        <w:lastRenderedPageBreak/>
        <w:drawing>
          <wp:inline distT="0" distB="0" distL="0" distR="0" wp14:anchorId="2AA4154B" wp14:editId="5B556E1F">
            <wp:extent cx="5943600" cy="3343275"/>
            <wp:effectExtent l="0" t="0" r="0" b="9525"/>
            <wp:docPr id="1919619265"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901FD4" w14:textId="528777F5" w:rsidR="00F9053D" w:rsidRDefault="00F9053D" w:rsidP="002E5AFC">
      <w:pPr>
        <w:rPr>
          <w:sz w:val="28"/>
          <w:szCs w:val="28"/>
        </w:rPr>
      </w:pPr>
      <w:r>
        <w:rPr>
          <w:sz w:val="28"/>
          <w:szCs w:val="28"/>
        </w:rPr>
        <w:t xml:space="preserve">+ Step 2: Input </w:t>
      </w:r>
      <w:r w:rsidR="007A0C25">
        <w:rPr>
          <w:sz w:val="28"/>
          <w:szCs w:val="28"/>
        </w:rPr>
        <w:t>username, password and re-password</w:t>
      </w:r>
    </w:p>
    <w:p w14:paraId="76DCE777" w14:textId="5EA714BD" w:rsidR="00AA7CA0" w:rsidRDefault="0038106C" w:rsidP="002E5AFC">
      <w:pPr>
        <w:rPr>
          <w:sz w:val="28"/>
          <w:szCs w:val="28"/>
        </w:rPr>
      </w:pPr>
      <w:r>
        <w:rPr>
          <w:noProof/>
        </w:rPr>
        <w:drawing>
          <wp:inline distT="0" distB="0" distL="0" distR="0" wp14:anchorId="2F487BEC" wp14:editId="76B208EB">
            <wp:extent cx="5943600" cy="3121025"/>
            <wp:effectExtent l="0" t="0" r="0" b="3175"/>
            <wp:docPr id="1919238161"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2A5CE08" w14:textId="7F0C418D" w:rsidR="00693C3E" w:rsidRDefault="00BE41CF" w:rsidP="00D608C8">
      <w:pPr>
        <w:pStyle w:val="Heading3"/>
        <w:ind w:firstLine="720"/>
      </w:pPr>
      <w:r>
        <w:t>1.</w:t>
      </w:r>
      <w:r w:rsidR="00C6612D">
        <w:t>2.</w:t>
      </w:r>
      <w:r w:rsidR="003C2B92">
        <w:t xml:space="preserve"> </w:t>
      </w:r>
      <w:r w:rsidR="00E226E7">
        <w:t>Home</w:t>
      </w:r>
    </w:p>
    <w:p w14:paraId="1C93B28F" w14:textId="0CB56BAC" w:rsidR="00E226E7" w:rsidRDefault="00BE41CF" w:rsidP="00D608C8">
      <w:pPr>
        <w:ind w:left="720" w:firstLine="720"/>
        <w:rPr>
          <w:sz w:val="28"/>
          <w:szCs w:val="28"/>
        </w:rPr>
      </w:pPr>
      <w:r>
        <w:rPr>
          <w:sz w:val="28"/>
          <w:szCs w:val="28"/>
        </w:rPr>
        <w:t>1.</w:t>
      </w:r>
      <w:r w:rsidR="00E226E7">
        <w:rPr>
          <w:sz w:val="28"/>
          <w:szCs w:val="28"/>
        </w:rPr>
        <w:t xml:space="preserve">2.1 </w:t>
      </w:r>
      <w:r>
        <w:rPr>
          <w:sz w:val="28"/>
          <w:szCs w:val="28"/>
        </w:rPr>
        <w:t>Products</w:t>
      </w:r>
    </w:p>
    <w:p w14:paraId="71376C37" w14:textId="33EB547F" w:rsidR="00BE41CF" w:rsidRDefault="00BE41CF" w:rsidP="002E5AFC">
      <w:pPr>
        <w:rPr>
          <w:sz w:val="28"/>
          <w:szCs w:val="28"/>
        </w:rPr>
      </w:pPr>
    </w:p>
    <w:p w14:paraId="6249EDAC" w14:textId="59AC8D90" w:rsidR="00693C3E" w:rsidRDefault="00BE41CF" w:rsidP="002E5AFC">
      <w:pPr>
        <w:rPr>
          <w:sz w:val="28"/>
          <w:szCs w:val="28"/>
        </w:rPr>
      </w:pPr>
      <w:r>
        <w:rPr>
          <w:noProof/>
        </w:rPr>
        <w:lastRenderedPageBreak/>
        <w:drawing>
          <wp:inline distT="0" distB="0" distL="0" distR="0" wp14:anchorId="154FE8E6" wp14:editId="26F059DC">
            <wp:extent cx="5943600" cy="3343275"/>
            <wp:effectExtent l="0" t="0" r="0" b="9525"/>
            <wp:docPr id="1520612569"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93C3E">
        <w:rPr>
          <w:sz w:val="28"/>
          <w:szCs w:val="28"/>
        </w:rPr>
        <w:t xml:space="preserve"> </w:t>
      </w:r>
    </w:p>
    <w:p w14:paraId="27CBE512" w14:textId="1BD610ED" w:rsidR="006927F5" w:rsidRDefault="00880526" w:rsidP="002E5AFC">
      <w:pPr>
        <w:rPr>
          <w:sz w:val="28"/>
          <w:szCs w:val="28"/>
        </w:rPr>
      </w:pPr>
      <w:r>
        <w:rPr>
          <w:sz w:val="28"/>
          <w:szCs w:val="28"/>
        </w:rPr>
        <w:t>+ When you click “Products”</w:t>
      </w:r>
      <w:r w:rsidR="00A832A1">
        <w:rPr>
          <w:sz w:val="28"/>
          <w:szCs w:val="28"/>
        </w:rPr>
        <w:t xml:space="preserve">, web will show all types of products, you click on the type you </w:t>
      </w:r>
      <w:proofErr w:type="gramStart"/>
      <w:r w:rsidR="00A832A1">
        <w:rPr>
          <w:sz w:val="28"/>
          <w:szCs w:val="28"/>
        </w:rPr>
        <w:t>want</w:t>
      </w:r>
      <w:proofErr w:type="gramEnd"/>
      <w:r w:rsidR="00A832A1">
        <w:rPr>
          <w:sz w:val="28"/>
          <w:szCs w:val="28"/>
        </w:rPr>
        <w:t xml:space="preserve"> and the web will show </w:t>
      </w:r>
      <w:r w:rsidR="00B82284">
        <w:rPr>
          <w:sz w:val="28"/>
          <w:szCs w:val="28"/>
        </w:rPr>
        <w:t xml:space="preserve">the one you choose. </w:t>
      </w:r>
    </w:p>
    <w:p w14:paraId="79F7FBF3" w14:textId="0C9F9CF1" w:rsidR="00B82284" w:rsidRDefault="00B82284" w:rsidP="002E5AFC">
      <w:pPr>
        <w:rPr>
          <w:sz w:val="28"/>
          <w:szCs w:val="28"/>
        </w:rPr>
      </w:pPr>
      <w:r>
        <w:rPr>
          <w:sz w:val="28"/>
          <w:szCs w:val="28"/>
        </w:rPr>
        <w:t>Example: you choose “Sedan”</w:t>
      </w:r>
    </w:p>
    <w:p w14:paraId="7E932F20" w14:textId="3CFC90C4" w:rsidR="00880526" w:rsidRDefault="00880526" w:rsidP="002E5AFC">
      <w:pPr>
        <w:rPr>
          <w:sz w:val="28"/>
          <w:szCs w:val="28"/>
        </w:rPr>
      </w:pPr>
      <w:r>
        <w:rPr>
          <w:noProof/>
        </w:rPr>
        <w:drawing>
          <wp:inline distT="0" distB="0" distL="0" distR="0" wp14:anchorId="1BD05EEE" wp14:editId="5EF94C89">
            <wp:extent cx="5943600" cy="3343275"/>
            <wp:effectExtent l="0" t="0" r="0" b="9525"/>
            <wp:docPr id="153519311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B32871" w14:textId="1C6BAFC3" w:rsidR="00EB144C" w:rsidRDefault="00C92E71" w:rsidP="00D608C8">
      <w:pPr>
        <w:ind w:left="720" w:firstLine="720"/>
        <w:rPr>
          <w:sz w:val="28"/>
          <w:szCs w:val="28"/>
        </w:rPr>
      </w:pPr>
      <w:r>
        <w:rPr>
          <w:sz w:val="28"/>
          <w:szCs w:val="28"/>
        </w:rPr>
        <w:t>1.2.2 Origin</w:t>
      </w:r>
    </w:p>
    <w:p w14:paraId="6681FA15" w14:textId="2A0C7831" w:rsidR="001941A4" w:rsidRDefault="001941A4" w:rsidP="001941A4">
      <w:pPr>
        <w:rPr>
          <w:sz w:val="28"/>
          <w:szCs w:val="28"/>
        </w:rPr>
      </w:pPr>
      <w:r>
        <w:rPr>
          <w:sz w:val="28"/>
          <w:szCs w:val="28"/>
        </w:rPr>
        <w:t xml:space="preserve">+ When you click “Origin”, web will show all origins of cars, you click on the type you </w:t>
      </w:r>
      <w:proofErr w:type="gramStart"/>
      <w:r>
        <w:rPr>
          <w:sz w:val="28"/>
          <w:szCs w:val="28"/>
        </w:rPr>
        <w:t>want</w:t>
      </w:r>
      <w:proofErr w:type="gramEnd"/>
      <w:r>
        <w:rPr>
          <w:sz w:val="28"/>
          <w:szCs w:val="28"/>
        </w:rPr>
        <w:t xml:space="preserve"> and the web will show the one you choose. </w:t>
      </w:r>
    </w:p>
    <w:p w14:paraId="2363F164" w14:textId="3616C61C" w:rsidR="001941A4" w:rsidRDefault="001941A4" w:rsidP="001941A4">
      <w:pPr>
        <w:rPr>
          <w:sz w:val="28"/>
          <w:szCs w:val="28"/>
        </w:rPr>
      </w:pPr>
      <w:r>
        <w:rPr>
          <w:sz w:val="28"/>
          <w:szCs w:val="28"/>
        </w:rPr>
        <w:lastRenderedPageBreak/>
        <w:t>Example: you choose “USA”</w:t>
      </w:r>
    </w:p>
    <w:p w14:paraId="4111E4C4" w14:textId="77777777" w:rsidR="001941A4" w:rsidRDefault="001941A4" w:rsidP="002E5AFC">
      <w:pPr>
        <w:rPr>
          <w:sz w:val="28"/>
          <w:szCs w:val="28"/>
        </w:rPr>
      </w:pPr>
    </w:p>
    <w:p w14:paraId="375BB95B" w14:textId="452E01BD" w:rsidR="006165D3" w:rsidRDefault="006165D3" w:rsidP="002E5AFC">
      <w:pPr>
        <w:rPr>
          <w:sz w:val="28"/>
          <w:szCs w:val="28"/>
        </w:rPr>
      </w:pPr>
      <w:r>
        <w:rPr>
          <w:noProof/>
        </w:rPr>
        <w:drawing>
          <wp:inline distT="0" distB="0" distL="0" distR="0" wp14:anchorId="6154E25A" wp14:editId="46CF1ADC">
            <wp:extent cx="5943600" cy="3343275"/>
            <wp:effectExtent l="0" t="0" r="0" b="9525"/>
            <wp:docPr id="274053267"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C55347" w14:textId="479E72A0" w:rsidR="0005390D" w:rsidRDefault="0005390D" w:rsidP="00D608C8">
      <w:pPr>
        <w:ind w:left="720" w:firstLine="720"/>
        <w:rPr>
          <w:sz w:val="28"/>
          <w:szCs w:val="28"/>
        </w:rPr>
      </w:pPr>
      <w:r>
        <w:rPr>
          <w:sz w:val="28"/>
          <w:szCs w:val="28"/>
        </w:rPr>
        <w:t xml:space="preserve">1.2.3 </w:t>
      </w:r>
      <w:r w:rsidR="00BE03D6">
        <w:rPr>
          <w:sz w:val="28"/>
          <w:szCs w:val="28"/>
        </w:rPr>
        <w:t>“Search” engine</w:t>
      </w:r>
    </w:p>
    <w:p w14:paraId="170AED7F" w14:textId="3DC6F8B2" w:rsidR="001B12EC" w:rsidRDefault="001B12EC" w:rsidP="002E5AFC">
      <w:pPr>
        <w:rPr>
          <w:sz w:val="28"/>
          <w:szCs w:val="28"/>
        </w:rPr>
      </w:pPr>
      <w:r>
        <w:rPr>
          <w:sz w:val="28"/>
          <w:szCs w:val="28"/>
        </w:rPr>
        <w:t>+ You can search</w:t>
      </w:r>
      <w:r w:rsidR="009816BB">
        <w:rPr>
          <w:sz w:val="28"/>
          <w:szCs w:val="28"/>
        </w:rPr>
        <w:t xml:space="preserve"> the car you want by type in “search” box</w:t>
      </w:r>
    </w:p>
    <w:p w14:paraId="328A1D80" w14:textId="4AB95C9C" w:rsidR="00BE03D6" w:rsidRDefault="00BE03D6" w:rsidP="002E5AFC">
      <w:pPr>
        <w:rPr>
          <w:sz w:val="28"/>
          <w:szCs w:val="28"/>
        </w:rPr>
      </w:pPr>
      <w:r>
        <w:rPr>
          <w:noProof/>
        </w:rPr>
        <w:drawing>
          <wp:inline distT="0" distB="0" distL="0" distR="0" wp14:anchorId="537094EB" wp14:editId="0B4B2BAF">
            <wp:extent cx="5943600" cy="3343275"/>
            <wp:effectExtent l="0" t="0" r="0" b="9525"/>
            <wp:docPr id="1934344383"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CD4B3E" w14:textId="5E6F346A" w:rsidR="009816BB" w:rsidRDefault="009816BB" w:rsidP="00D608C8">
      <w:pPr>
        <w:ind w:left="720" w:firstLine="720"/>
        <w:rPr>
          <w:sz w:val="28"/>
          <w:szCs w:val="28"/>
        </w:rPr>
      </w:pPr>
      <w:r>
        <w:rPr>
          <w:sz w:val="28"/>
          <w:szCs w:val="28"/>
        </w:rPr>
        <w:t>1.2.</w:t>
      </w:r>
      <w:r w:rsidR="00D608C8">
        <w:rPr>
          <w:sz w:val="28"/>
          <w:szCs w:val="28"/>
        </w:rPr>
        <w:t>4</w:t>
      </w:r>
      <w:r>
        <w:rPr>
          <w:sz w:val="28"/>
          <w:szCs w:val="28"/>
        </w:rPr>
        <w:t xml:space="preserve"> Account</w:t>
      </w:r>
    </w:p>
    <w:p w14:paraId="2BCBF363" w14:textId="055765E1" w:rsidR="002F115A" w:rsidRDefault="002F115A" w:rsidP="002E5AFC">
      <w:pPr>
        <w:rPr>
          <w:sz w:val="28"/>
          <w:szCs w:val="28"/>
        </w:rPr>
      </w:pPr>
      <w:r>
        <w:rPr>
          <w:noProof/>
        </w:rPr>
        <w:lastRenderedPageBreak/>
        <w:drawing>
          <wp:inline distT="0" distB="0" distL="0" distR="0" wp14:anchorId="169810AE" wp14:editId="63C9637E">
            <wp:extent cx="5943600" cy="3343275"/>
            <wp:effectExtent l="0" t="0" r="0" b="9525"/>
            <wp:docPr id="1081148976"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D55A8B" w14:textId="456DCDC0" w:rsidR="00FB7559" w:rsidRDefault="001D1515" w:rsidP="00D608C8">
      <w:pPr>
        <w:ind w:left="1440" w:firstLine="720"/>
        <w:rPr>
          <w:sz w:val="28"/>
          <w:szCs w:val="28"/>
        </w:rPr>
      </w:pPr>
      <w:r>
        <w:rPr>
          <w:sz w:val="28"/>
          <w:szCs w:val="28"/>
        </w:rPr>
        <w:t>1.2.</w:t>
      </w:r>
      <w:r w:rsidR="00D608C8">
        <w:rPr>
          <w:sz w:val="28"/>
          <w:szCs w:val="28"/>
        </w:rPr>
        <w:t>4</w:t>
      </w:r>
      <w:r>
        <w:rPr>
          <w:sz w:val="28"/>
          <w:szCs w:val="28"/>
        </w:rPr>
        <w:t>.a Change password</w:t>
      </w:r>
    </w:p>
    <w:p w14:paraId="5C3EFE5D" w14:textId="731C4ADE" w:rsidR="007E4690" w:rsidRDefault="007E4690" w:rsidP="002E5AFC">
      <w:pPr>
        <w:rPr>
          <w:sz w:val="28"/>
          <w:szCs w:val="28"/>
        </w:rPr>
      </w:pPr>
      <w:r>
        <w:rPr>
          <w:sz w:val="28"/>
          <w:szCs w:val="28"/>
        </w:rPr>
        <w:t>Step 1: You click “Change password”</w:t>
      </w:r>
    </w:p>
    <w:p w14:paraId="68412C44" w14:textId="4FBB8232" w:rsidR="00C211ED" w:rsidRPr="00480063" w:rsidRDefault="00C211ED" w:rsidP="002E5AFC">
      <w:pPr>
        <w:rPr>
          <w:sz w:val="28"/>
          <w:szCs w:val="28"/>
        </w:rPr>
      </w:pPr>
      <w:r>
        <w:rPr>
          <w:noProof/>
        </w:rPr>
        <w:drawing>
          <wp:inline distT="0" distB="0" distL="0" distR="0" wp14:anchorId="316391A8" wp14:editId="14240D88">
            <wp:extent cx="5943600" cy="3343275"/>
            <wp:effectExtent l="0" t="0" r="0" b="9525"/>
            <wp:docPr id="1769761415"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B7E61D" w14:textId="0E1EF75E" w:rsidR="009B0FFE" w:rsidRDefault="005A7858" w:rsidP="009B0FFE">
      <w:pPr>
        <w:rPr>
          <w:sz w:val="28"/>
          <w:szCs w:val="28"/>
        </w:rPr>
      </w:pPr>
      <w:r w:rsidRPr="009777B5">
        <w:rPr>
          <w:sz w:val="28"/>
          <w:szCs w:val="28"/>
        </w:rPr>
        <w:t xml:space="preserve">Step 2: </w:t>
      </w:r>
      <w:r w:rsidR="005E2F37">
        <w:rPr>
          <w:sz w:val="28"/>
          <w:szCs w:val="28"/>
        </w:rPr>
        <w:t xml:space="preserve">Input old password, new password and re-new </w:t>
      </w:r>
      <w:proofErr w:type="spellStart"/>
      <w:r w:rsidR="005E2F37">
        <w:rPr>
          <w:sz w:val="28"/>
          <w:szCs w:val="28"/>
        </w:rPr>
        <w:t>pasword</w:t>
      </w:r>
      <w:proofErr w:type="spellEnd"/>
      <w:r w:rsidR="007C3F98">
        <w:rPr>
          <w:sz w:val="28"/>
          <w:szCs w:val="28"/>
        </w:rPr>
        <w:t>. After that, click “Change password”</w:t>
      </w:r>
      <w:r w:rsidR="00B232BF">
        <w:rPr>
          <w:sz w:val="28"/>
          <w:szCs w:val="28"/>
        </w:rPr>
        <w:t>. If you don’t want to change your password, click “Back”</w:t>
      </w:r>
    </w:p>
    <w:p w14:paraId="5A460BF1" w14:textId="2E795E5F" w:rsidR="007D4ECB" w:rsidRDefault="00865662" w:rsidP="00D608C8">
      <w:pPr>
        <w:ind w:left="1440" w:firstLine="720"/>
        <w:rPr>
          <w:sz w:val="28"/>
          <w:szCs w:val="28"/>
        </w:rPr>
      </w:pPr>
      <w:r>
        <w:rPr>
          <w:sz w:val="28"/>
          <w:szCs w:val="28"/>
        </w:rPr>
        <w:t>1.2.</w:t>
      </w:r>
      <w:r w:rsidR="00D608C8">
        <w:rPr>
          <w:sz w:val="28"/>
          <w:szCs w:val="28"/>
        </w:rPr>
        <w:t>4</w:t>
      </w:r>
      <w:r>
        <w:rPr>
          <w:sz w:val="28"/>
          <w:szCs w:val="28"/>
        </w:rPr>
        <w:t xml:space="preserve">.b </w:t>
      </w:r>
      <w:r w:rsidR="002F1BCA">
        <w:rPr>
          <w:sz w:val="28"/>
          <w:szCs w:val="28"/>
        </w:rPr>
        <w:t>Cart</w:t>
      </w:r>
    </w:p>
    <w:p w14:paraId="352D9099" w14:textId="41E0706E" w:rsidR="007D4ECB" w:rsidRDefault="007D4ECB" w:rsidP="007D4ECB">
      <w:pPr>
        <w:rPr>
          <w:sz w:val="28"/>
          <w:szCs w:val="28"/>
        </w:rPr>
      </w:pPr>
      <w:r>
        <w:rPr>
          <w:sz w:val="28"/>
          <w:szCs w:val="28"/>
        </w:rPr>
        <w:lastRenderedPageBreak/>
        <w:t>+ Step 1: Click to a car, you choose “Quantity to Buy” and click “Add to Cart”</w:t>
      </w:r>
    </w:p>
    <w:p w14:paraId="3011122D" w14:textId="77777777" w:rsidR="007D4ECB" w:rsidRDefault="007D4ECB" w:rsidP="007D4ECB">
      <w:pPr>
        <w:rPr>
          <w:sz w:val="28"/>
          <w:szCs w:val="28"/>
        </w:rPr>
      </w:pPr>
      <w:r>
        <w:rPr>
          <w:noProof/>
        </w:rPr>
        <w:drawing>
          <wp:inline distT="0" distB="0" distL="0" distR="0" wp14:anchorId="01095D36" wp14:editId="5F498601">
            <wp:extent cx="5943600" cy="3343275"/>
            <wp:effectExtent l="0" t="0" r="0" b="9525"/>
            <wp:docPr id="884188724"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F324F6" w14:textId="77777777" w:rsidR="007D4ECB" w:rsidRDefault="007D4ECB" w:rsidP="007D4ECB">
      <w:pPr>
        <w:rPr>
          <w:sz w:val="28"/>
          <w:szCs w:val="28"/>
        </w:rPr>
      </w:pPr>
      <w:r>
        <w:rPr>
          <w:sz w:val="28"/>
          <w:szCs w:val="28"/>
        </w:rPr>
        <w:t>+ Step 2: Change to Cart Form</w:t>
      </w:r>
    </w:p>
    <w:p w14:paraId="1FDDB854" w14:textId="77777777" w:rsidR="007D4ECB" w:rsidRDefault="007D4ECB" w:rsidP="007D4ECB">
      <w:pPr>
        <w:rPr>
          <w:sz w:val="28"/>
          <w:szCs w:val="28"/>
        </w:rPr>
      </w:pPr>
      <w:r>
        <w:rPr>
          <w:noProof/>
        </w:rPr>
        <w:drawing>
          <wp:inline distT="0" distB="0" distL="0" distR="0" wp14:anchorId="22A6C6B5" wp14:editId="390BEB52">
            <wp:extent cx="5943600" cy="3343275"/>
            <wp:effectExtent l="0" t="0" r="0" b="9525"/>
            <wp:docPr id="1572725289"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F52285" w14:textId="77777777" w:rsidR="007D4ECB" w:rsidRDefault="007D4ECB" w:rsidP="007D4ECB">
      <w:pPr>
        <w:rPr>
          <w:sz w:val="28"/>
          <w:szCs w:val="28"/>
        </w:rPr>
      </w:pPr>
      <w:r>
        <w:rPr>
          <w:sz w:val="28"/>
          <w:szCs w:val="28"/>
        </w:rPr>
        <w:t xml:space="preserve">+ You can update the quantity of </w:t>
      </w:r>
      <w:proofErr w:type="gramStart"/>
      <w:r>
        <w:rPr>
          <w:sz w:val="28"/>
          <w:szCs w:val="28"/>
        </w:rPr>
        <w:t>car</w:t>
      </w:r>
      <w:proofErr w:type="gramEnd"/>
      <w:r>
        <w:rPr>
          <w:sz w:val="28"/>
          <w:szCs w:val="28"/>
        </w:rPr>
        <w:t xml:space="preserve"> or add more cars</w:t>
      </w:r>
    </w:p>
    <w:p w14:paraId="3239FE0B" w14:textId="77777777" w:rsidR="007D4ECB" w:rsidRDefault="007D4ECB" w:rsidP="007D4ECB">
      <w:pPr>
        <w:rPr>
          <w:sz w:val="28"/>
          <w:szCs w:val="28"/>
        </w:rPr>
      </w:pPr>
      <w:r>
        <w:rPr>
          <w:noProof/>
        </w:rPr>
        <w:lastRenderedPageBreak/>
        <w:drawing>
          <wp:inline distT="0" distB="0" distL="0" distR="0" wp14:anchorId="73C4C629" wp14:editId="5EF2FE44">
            <wp:extent cx="5943600" cy="3343275"/>
            <wp:effectExtent l="0" t="0" r="0" b="9525"/>
            <wp:docPr id="1976457121"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D3A889" w14:textId="77777777" w:rsidR="007D4ECB" w:rsidRDefault="007D4ECB" w:rsidP="007D4ECB">
      <w:pPr>
        <w:rPr>
          <w:sz w:val="28"/>
          <w:szCs w:val="28"/>
        </w:rPr>
      </w:pPr>
      <w:r>
        <w:rPr>
          <w:sz w:val="28"/>
          <w:szCs w:val="28"/>
        </w:rPr>
        <w:t xml:space="preserve">+ You can delete cars in </w:t>
      </w:r>
      <w:proofErr w:type="gramStart"/>
      <w:r>
        <w:rPr>
          <w:sz w:val="28"/>
          <w:szCs w:val="28"/>
        </w:rPr>
        <w:t>cart</w:t>
      </w:r>
      <w:proofErr w:type="gramEnd"/>
      <w:r>
        <w:rPr>
          <w:sz w:val="28"/>
          <w:szCs w:val="28"/>
        </w:rPr>
        <w:t>, too</w:t>
      </w:r>
    </w:p>
    <w:p w14:paraId="53F586FB" w14:textId="77777777" w:rsidR="007D4ECB" w:rsidRDefault="007D4ECB" w:rsidP="007D4ECB">
      <w:pPr>
        <w:rPr>
          <w:sz w:val="28"/>
          <w:szCs w:val="28"/>
        </w:rPr>
      </w:pPr>
      <w:r>
        <w:rPr>
          <w:noProof/>
        </w:rPr>
        <w:drawing>
          <wp:inline distT="0" distB="0" distL="0" distR="0" wp14:anchorId="2B115BC8" wp14:editId="53FAE2C5">
            <wp:extent cx="5943600" cy="3343275"/>
            <wp:effectExtent l="0" t="0" r="0" b="9525"/>
            <wp:docPr id="1533541577"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4824BA" w14:textId="77777777" w:rsidR="007D4ECB" w:rsidRDefault="007D4ECB" w:rsidP="007D4ECB">
      <w:pPr>
        <w:rPr>
          <w:sz w:val="28"/>
          <w:szCs w:val="28"/>
        </w:rPr>
      </w:pPr>
      <w:r>
        <w:rPr>
          <w:sz w:val="28"/>
          <w:szCs w:val="28"/>
        </w:rPr>
        <w:t>+ If you don’t fill information at “customer information”, the notice will show to remind you fill information</w:t>
      </w:r>
    </w:p>
    <w:p w14:paraId="23B5A95F" w14:textId="77777777" w:rsidR="007D4ECB" w:rsidRDefault="007D4ECB" w:rsidP="007D4ECB">
      <w:pPr>
        <w:rPr>
          <w:sz w:val="28"/>
          <w:szCs w:val="28"/>
        </w:rPr>
      </w:pPr>
      <w:r>
        <w:rPr>
          <w:noProof/>
        </w:rPr>
        <w:lastRenderedPageBreak/>
        <w:drawing>
          <wp:inline distT="0" distB="0" distL="0" distR="0" wp14:anchorId="5ADA749C" wp14:editId="09B864BC">
            <wp:extent cx="5943600" cy="3343275"/>
            <wp:effectExtent l="0" t="0" r="0" b="9525"/>
            <wp:docPr id="1994111007"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2F6507" w14:textId="77777777" w:rsidR="007D4ECB" w:rsidRDefault="007D4ECB" w:rsidP="007D4ECB">
      <w:pPr>
        <w:rPr>
          <w:sz w:val="28"/>
          <w:szCs w:val="28"/>
        </w:rPr>
      </w:pPr>
      <w:r>
        <w:rPr>
          <w:sz w:val="28"/>
          <w:szCs w:val="28"/>
        </w:rPr>
        <w:t xml:space="preserve">+ You can choose </w:t>
      </w:r>
      <w:proofErr w:type="gramStart"/>
      <w:r>
        <w:rPr>
          <w:sz w:val="28"/>
          <w:szCs w:val="28"/>
        </w:rPr>
        <w:t>address</w:t>
      </w:r>
      <w:proofErr w:type="gramEnd"/>
    </w:p>
    <w:p w14:paraId="344363E8" w14:textId="77777777" w:rsidR="007D4ECB" w:rsidRDefault="007D4ECB" w:rsidP="007D4ECB">
      <w:pPr>
        <w:rPr>
          <w:sz w:val="28"/>
          <w:szCs w:val="28"/>
        </w:rPr>
      </w:pPr>
      <w:r>
        <w:rPr>
          <w:noProof/>
        </w:rPr>
        <w:drawing>
          <wp:inline distT="0" distB="0" distL="0" distR="0" wp14:anchorId="01FD2E88" wp14:editId="5F78D18D">
            <wp:extent cx="5943600" cy="3343275"/>
            <wp:effectExtent l="0" t="0" r="0" b="9525"/>
            <wp:docPr id="549297909"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5C951F" w14:textId="77777777" w:rsidR="007D4ECB" w:rsidRDefault="007D4ECB" w:rsidP="007D4ECB">
      <w:pPr>
        <w:rPr>
          <w:sz w:val="28"/>
          <w:szCs w:val="28"/>
        </w:rPr>
      </w:pPr>
      <w:r>
        <w:rPr>
          <w:noProof/>
        </w:rPr>
        <w:lastRenderedPageBreak/>
        <w:drawing>
          <wp:inline distT="0" distB="0" distL="0" distR="0" wp14:anchorId="2C546CFE" wp14:editId="323612B7">
            <wp:extent cx="5943600" cy="3343275"/>
            <wp:effectExtent l="0" t="0" r="0" b="9525"/>
            <wp:docPr id="1409590157"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D197EF" w14:textId="77777777" w:rsidR="007D4ECB" w:rsidRDefault="007D4ECB" w:rsidP="007D4ECB">
      <w:pPr>
        <w:rPr>
          <w:sz w:val="28"/>
          <w:szCs w:val="28"/>
        </w:rPr>
      </w:pPr>
      <w:r>
        <w:rPr>
          <w:sz w:val="28"/>
          <w:szCs w:val="28"/>
        </w:rPr>
        <w:t>+ After that, you click “Order”</w:t>
      </w:r>
    </w:p>
    <w:p w14:paraId="2DBE8537" w14:textId="77777777" w:rsidR="007D4ECB" w:rsidRDefault="007D4ECB" w:rsidP="007D4ECB">
      <w:pPr>
        <w:rPr>
          <w:sz w:val="28"/>
          <w:szCs w:val="28"/>
        </w:rPr>
      </w:pPr>
      <w:r>
        <w:rPr>
          <w:noProof/>
        </w:rPr>
        <w:drawing>
          <wp:inline distT="0" distB="0" distL="0" distR="0" wp14:anchorId="3F17D1D0" wp14:editId="23FE4DEB">
            <wp:extent cx="5943600" cy="3343275"/>
            <wp:effectExtent l="0" t="0" r="0" b="9525"/>
            <wp:docPr id="89705797"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985EDE" w14:textId="59EE5BA6" w:rsidR="007D4ECB" w:rsidRDefault="007D4ECB" w:rsidP="007D4ECB">
      <w:pPr>
        <w:rPr>
          <w:sz w:val="28"/>
          <w:szCs w:val="28"/>
        </w:rPr>
      </w:pPr>
      <w:r>
        <w:rPr>
          <w:sz w:val="28"/>
          <w:szCs w:val="28"/>
        </w:rPr>
        <w:t xml:space="preserve">+ </w:t>
      </w:r>
      <w:r w:rsidR="007F4097">
        <w:rPr>
          <w:sz w:val="28"/>
          <w:szCs w:val="28"/>
        </w:rPr>
        <w:t>When you click</w:t>
      </w:r>
      <w:r w:rsidR="00E243D4">
        <w:rPr>
          <w:sz w:val="28"/>
          <w:szCs w:val="28"/>
        </w:rPr>
        <w:t xml:space="preserve"> “Cancel Order”, the Order will</w:t>
      </w:r>
      <w:r w:rsidR="00B25873">
        <w:rPr>
          <w:sz w:val="28"/>
          <w:szCs w:val="28"/>
        </w:rPr>
        <w:t xml:space="preserve"> </w:t>
      </w:r>
      <w:r w:rsidR="0050349B">
        <w:rPr>
          <w:sz w:val="28"/>
          <w:szCs w:val="28"/>
        </w:rPr>
        <w:t>disa</w:t>
      </w:r>
      <w:r w:rsidR="00234CD6">
        <w:rPr>
          <w:sz w:val="28"/>
          <w:szCs w:val="28"/>
        </w:rPr>
        <w:t>ppear</w:t>
      </w:r>
      <w:r w:rsidR="0050349B">
        <w:rPr>
          <w:sz w:val="28"/>
          <w:szCs w:val="28"/>
        </w:rPr>
        <w:t xml:space="preserve">. </w:t>
      </w:r>
      <w:r w:rsidR="000E799C">
        <w:rPr>
          <w:sz w:val="28"/>
          <w:szCs w:val="28"/>
        </w:rPr>
        <w:t>When you click “Details”</w:t>
      </w:r>
    </w:p>
    <w:p w14:paraId="556B2715" w14:textId="40788AD4" w:rsidR="000E799C" w:rsidRDefault="000E799C" w:rsidP="007D4ECB">
      <w:pPr>
        <w:rPr>
          <w:sz w:val="28"/>
          <w:szCs w:val="28"/>
        </w:rPr>
      </w:pPr>
      <w:r>
        <w:rPr>
          <w:noProof/>
        </w:rPr>
        <w:lastRenderedPageBreak/>
        <w:drawing>
          <wp:inline distT="0" distB="0" distL="0" distR="0" wp14:anchorId="37C3C1F1" wp14:editId="5F208C64">
            <wp:extent cx="5943600" cy="3343275"/>
            <wp:effectExtent l="0" t="0" r="0" b="9525"/>
            <wp:docPr id="85482609"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74B563" w14:textId="3245219C" w:rsidR="002F1BCA" w:rsidRDefault="002F1BCA" w:rsidP="001C5F2B">
      <w:pPr>
        <w:ind w:left="1440" w:firstLine="720"/>
        <w:rPr>
          <w:sz w:val="28"/>
          <w:szCs w:val="28"/>
        </w:rPr>
      </w:pPr>
      <w:r>
        <w:rPr>
          <w:sz w:val="28"/>
          <w:szCs w:val="28"/>
        </w:rPr>
        <w:t>1.2.</w:t>
      </w:r>
      <w:r w:rsidR="00D608C8">
        <w:rPr>
          <w:sz w:val="28"/>
          <w:szCs w:val="28"/>
        </w:rPr>
        <w:t>4</w:t>
      </w:r>
      <w:r>
        <w:rPr>
          <w:sz w:val="28"/>
          <w:szCs w:val="28"/>
        </w:rPr>
        <w:t>.c Existing orders</w:t>
      </w:r>
    </w:p>
    <w:p w14:paraId="6123E176" w14:textId="0D63A7B2" w:rsidR="001A502C" w:rsidRDefault="001A502C" w:rsidP="009B0FFE">
      <w:pPr>
        <w:rPr>
          <w:sz w:val="28"/>
          <w:szCs w:val="28"/>
        </w:rPr>
      </w:pPr>
      <w:r>
        <w:rPr>
          <w:sz w:val="28"/>
          <w:szCs w:val="28"/>
        </w:rPr>
        <w:t>+ When you click “existing orders”, the web will show</w:t>
      </w:r>
      <w:r w:rsidR="00886AE4">
        <w:rPr>
          <w:sz w:val="28"/>
          <w:szCs w:val="28"/>
        </w:rPr>
        <w:t xml:space="preserve"> </w:t>
      </w:r>
      <w:r w:rsidR="00C8578D">
        <w:rPr>
          <w:sz w:val="28"/>
          <w:szCs w:val="28"/>
        </w:rPr>
        <w:t>your all waiting order</w:t>
      </w:r>
    </w:p>
    <w:p w14:paraId="4AEC1BA9" w14:textId="4825EFCF" w:rsidR="001A502C" w:rsidRDefault="001A502C" w:rsidP="009B0FFE">
      <w:pPr>
        <w:rPr>
          <w:sz w:val="28"/>
          <w:szCs w:val="28"/>
        </w:rPr>
      </w:pPr>
      <w:r>
        <w:rPr>
          <w:noProof/>
        </w:rPr>
        <w:drawing>
          <wp:inline distT="0" distB="0" distL="0" distR="0" wp14:anchorId="06DEC23F" wp14:editId="10A71B68">
            <wp:extent cx="5943600" cy="3343275"/>
            <wp:effectExtent l="0" t="0" r="0" b="9525"/>
            <wp:docPr id="1527800097"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2CFF2" w14:textId="50DC0394" w:rsidR="002F1BCA" w:rsidRDefault="002F1BCA" w:rsidP="001C5F2B">
      <w:pPr>
        <w:ind w:left="1440" w:firstLine="720"/>
        <w:rPr>
          <w:sz w:val="28"/>
          <w:szCs w:val="28"/>
        </w:rPr>
      </w:pPr>
      <w:r>
        <w:rPr>
          <w:sz w:val="28"/>
          <w:szCs w:val="28"/>
        </w:rPr>
        <w:t>1.2</w:t>
      </w:r>
      <w:r w:rsidR="00180719">
        <w:rPr>
          <w:sz w:val="28"/>
          <w:szCs w:val="28"/>
        </w:rPr>
        <w:t>.</w:t>
      </w:r>
      <w:r w:rsidR="001C5F2B">
        <w:rPr>
          <w:sz w:val="28"/>
          <w:szCs w:val="28"/>
        </w:rPr>
        <w:t>4</w:t>
      </w:r>
      <w:r w:rsidR="00180719">
        <w:rPr>
          <w:sz w:val="28"/>
          <w:szCs w:val="28"/>
        </w:rPr>
        <w:t>.d Order history</w:t>
      </w:r>
    </w:p>
    <w:p w14:paraId="30707842" w14:textId="628A7C88" w:rsidR="00B46455" w:rsidRDefault="00B46455" w:rsidP="009B0FFE">
      <w:pPr>
        <w:rPr>
          <w:sz w:val="28"/>
          <w:szCs w:val="28"/>
        </w:rPr>
      </w:pPr>
      <w:r>
        <w:rPr>
          <w:sz w:val="28"/>
          <w:szCs w:val="28"/>
        </w:rPr>
        <w:t>+ When you click “order history”, the web will show all</w:t>
      </w:r>
      <w:r w:rsidR="00480E11">
        <w:rPr>
          <w:sz w:val="28"/>
          <w:szCs w:val="28"/>
        </w:rPr>
        <w:t xml:space="preserve"> your</w:t>
      </w:r>
      <w:r>
        <w:rPr>
          <w:sz w:val="28"/>
          <w:szCs w:val="28"/>
        </w:rPr>
        <w:t xml:space="preserve"> cancelled/completed</w:t>
      </w:r>
      <w:r w:rsidR="00480E11">
        <w:rPr>
          <w:sz w:val="28"/>
          <w:szCs w:val="28"/>
        </w:rPr>
        <w:t xml:space="preserve"> order</w:t>
      </w:r>
    </w:p>
    <w:p w14:paraId="1F867D66" w14:textId="59759FC5" w:rsidR="00BE5D38" w:rsidRDefault="00B46455" w:rsidP="009B0FFE">
      <w:pPr>
        <w:rPr>
          <w:sz w:val="28"/>
          <w:szCs w:val="28"/>
        </w:rPr>
      </w:pPr>
      <w:r>
        <w:rPr>
          <w:noProof/>
        </w:rPr>
        <w:lastRenderedPageBreak/>
        <w:drawing>
          <wp:inline distT="0" distB="0" distL="0" distR="0" wp14:anchorId="38CEEF32" wp14:editId="07A968FE">
            <wp:extent cx="5943600" cy="3343275"/>
            <wp:effectExtent l="0" t="0" r="0" b="9525"/>
            <wp:docPr id="900741972"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292005" w14:textId="50DFFD5C" w:rsidR="00180719" w:rsidRDefault="00180719" w:rsidP="001C5F2B">
      <w:pPr>
        <w:ind w:left="1440" w:firstLine="720"/>
        <w:rPr>
          <w:sz w:val="28"/>
          <w:szCs w:val="28"/>
        </w:rPr>
      </w:pPr>
      <w:r>
        <w:rPr>
          <w:sz w:val="28"/>
          <w:szCs w:val="28"/>
        </w:rPr>
        <w:t>1.2.</w:t>
      </w:r>
      <w:r w:rsidR="001C5F2B">
        <w:rPr>
          <w:sz w:val="28"/>
          <w:szCs w:val="28"/>
        </w:rPr>
        <w:t>4</w:t>
      </w:r>
      <w:r>
        <w:rPr>
          <w:sz w:val="28"/>
          <w:szCs w:val="28"/>
        </w:rPr>
        <w:t>.e</w:t>
      </w:r>
      <w:r w:rsidR="007535CA">
        <w:rPr>
          <w:sz w:val="28"/>
          <w:szCs w:val="28"/>
        </w:rPr>
        <w:t xml:space="preserve"> Log out</w:t>
      </w:r>
    </w:p>
    <w:p w14:paraId="34C4829E" w14:textId="1A452B5A" w:rsidR="007E705F" w:rsidRDefault="007E705F" w:rsidP="009B0FFE">
      <w:pPr>
        <w:rPr>
          <w:sz w:val="28"/>
          <w:szCs w:val="28"/>
        </w:rPr>
      </w:pPr>
      <w:r>
        <w:rPr>
          <w:sz w:val="28"/>
          <w:szCs w:val="28"/>
        </w:rPr>
        <w:t xml:space="preserve">+ When you “log out”, come back the </w:t>
      </w:r>
      <w:r w:rsidR="006C399A">
        <w:rPr>
          <w:sz w:val="28"/>
          <w:szCs w:val="28"/>
        </w:rPr>
        <w:t>log in screen</w:t>
      </w:r>
    </w:p>
    <w:p w14:paraId="5B746490" w14:textId="0FEEBDB0" w:rsidR="00BB5E5D" w:rsidRDefault="00BB5E5D" w:rsidP="009B0FFE">
      <w:pPr>
        <w:rPr>
          <w:sz w:val="28"/>
          <w:szCs w:val="28"/>
        </w:rPr>
      </w:pPr>
      <w:r>
        <w:rPr>
          <w:noProof/>
        </w:rPr>
        <w:drawing>
          <wp:inline distT="0" distB="0" distL="0" distR="0" wp14:anchorId="5CA6EA8E" wp14:editId="0B8C11F3">
            <wp:extent cx="5943600" cy="3154045"/>
            <wp:effectExtent l="0" t="0" r="0" b="8255"/>
            <wp:docPr id="450486464"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77CAE7C9" w14:textId="2F9D6A5B" w:rsidR="001C5F2B" w:rsidRDefault="00CA4415" w:rsidP="00CA4415">
      <w:pPr>
        <w:pStyle w:val="Heading2"/>
        <w:rPr>
          <w:sz w:val="28"/>
          <w:szCs w:val="28"/>
        </w:rPr>
      </w:pPr>
      <w:r>
        <w:rPr>
          <w:sz w:val="28"/>
          <w:szCs w:val="28"/>
        </w:rPr>
        <w:lastRenderedPageBreak/>
        <w:t>2. Admins’ Account</w:t>
      </w:r>
    </w:p>
    <w:p w14:paraId="0F89CC54" w14:textId="3B52001E" w:rsidR="00CA4415" w:rsidRPr="00CA4415" w:rsidRDefault="00CA4415" w:rsidP="00CA4415">
      <w:pPr>
        <w:pStyle w:val="Heading3"/>
      </w:pPr>
      <w:r>
        <w:tab/>
        <w:t>2.1</w:t>
      </w:r>
      <w:r w:rsidR="007B2E48">
        <w:t xml:space="preserve"> Login</w:t>
      </w:r>
    </w:p>
    <w:p w14:paraId="1F2D7040" w14:textId="68309757" w:rsidR="007B2E48" w:rsidRPr="007B2E48" w:rsidRDefault="007B2E48" w:rsidP="007B2E48">
      <w:r>
        <w:rPr>
          <w:noProof/>
        </w:rPr>
        <w:drawing>
          <wp:inline distT="0" distB="0" distL="0" distR="0" wp14:anchorId="3D8EDFC0" wp14:editId="3856F070">
            <wp:extent cx="5943600" cy="3343275"/>
            <wp:effectExtent l="0" t="0" r="0" b="9525"/>
            <wp:docPr id="1366488905"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0C6A3E" w14:textId="556B4AC4" w:rsidR="00D65D77" w:rsidRPr="007B2E48" w:rsidRDefault="00D65D77" w:rsidP="007B2E48">
      <w:r>
        <w:t xml:space="preserve">+ Step 1: If you click to the icon in the </w:t>
      </w:r>
      <w:r w:rsidR="00B8728B">
        <w:t>left corner</w:t>
      </w:r>
      <w:r w:rsidR="00110E16">
        <w:t xml:space="preserve"> of</w:t>
      </w:r>
      <w:r w:rsidR="00855257">
        <w:t xml:space="preserve"> page</w:t>
      </w:r>
      <w:r w:rsidR="00E545B7">
        <w:t xml:space="preserve">, the login page will </w:t>
      </w:r>
      <w:proofErr w:type="gramStart"/>
      <w:r w:rsidR="00E545B7">
        <w:t>shown</w:t>
      </w:r>
      <w:proofErr w:type="gramEnd"/>
    </w:p>
    <w:p w14:paraId="3B58768F" w14:textId="53F53574" w:rsidR="00E545B7" w:rsidRDefault="00E545B7" w:rsidP="007B2E48">
      <w:r>
        <w:rPr>
          <w:noProof/>
        </w:rPr>
        <w:drawing>
          <wp:inline distT="0" distB="0" distL="0" distR="0" wp14:anchorId="74D46A7E" wp14:editId="3879F1B5">
            <wp:extent cx="5943600" cy="3343275"/>
            <wp:effectExtent l="0" t="0" r="0" b="9525"/>
            <wp:docPr id="86627074"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9C6FE5" w14:textId="5EFCF958" w:rsidR="00E545B7" w:rsidRDefault="00E545B7" w:rsidP="007B2E48">
      <w:r>
        <w:t xml:space="preserve">+ Step 2: </w:t>
      </w:r>
      <w:r w:rsidR="00391BF2">
        <w:t xml:space="preserve">When you </w:t>
      </w:r>
      <w:proofErr w:type="gramStart"/>
      <w:r w:rsidR="00391BF2">
        <w:t>fill</w:t>
      </w:r>
      <w:proofErr w:type="gramEnd"/>
      <w:r w:rsidR="00391BF2">
        <w:t xml:space="preserve"> username, and password, the web will show the login screen</w:t>
      </w:r>
    </w:p>
    <w:p w14:paraId="726B45D9" w14:textId="51A2DE39" w:rsidR="00391BF2" w:rsidRDefault="00AE1817" w:rsidP="007B2E48">
      <w:r>
        <w:rPr>
          <w:noProof/>
        </w:rPr>
        <w:lastRenderedPageBreak/>
        <w:drawing>
          <wp:inline distT="0" distB="0" distL="0" distR="0" wp14:anchorId="58724654" wp14:editId="2CA8531A">
            <wp:extent cx="5943600" cy="3343275"/>
            <wp:effectExtent l="0" t="0" r="0" b="9525"/>
            <wp:docPr id="1839892384"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59A53E" w14:textId="680DC35D" w:rsidR="004D5422" w:rsidRDefault="004D5422" w:rsidP="007B2E48">
      <w:r>
        <w:t>+ Login screen will show daily statistics</w:t>
      </w:r>
    </w:p>
    <w:p w14:paraId="1B066FE9" w14:textId="75DA40AA" w:rsidR="007C3F98" w:rsidRDefault="004D5422" w:rsidP="00295494">
      <w:pPr>
        <w:pStyle w:val="Heading2"/>
        <w:ind w:firstLine="720"/>
        <w:rPr>
          <w:sz w:val="28"/>
          <w:szCs w:val="28"/>
        </w:rPr>
      </w:pPr>
      <w:r w:rsidRPr="0006740D">
        <w:rPr>
          <w:sz w:val="28"/>
          <w:szCs w:val="28"/>
        </w:rPr>
        <w:t>2.2</w:t>
      </w:r>
      <w:r w:rsidR="0006740D" w:rsidRPr="0006740D">
        <w:rPr>
          <w:sz w:val="28"/>
          <w:szCs w:val="28"/>
        </w:rPr>
        <w:t xml:space="preserve"> </w:t>
      </w:r>
      <w:proofErr w:type="gramStart"/>
      <w:r w:rsidR="0006740D" w:rsidRPr="0006740D">
        <w:rPr>
          <w:sz w:val="28"/>
          <w:szCs w:val="28"/>
        </w:rPr>
        <w:t>Admins’</w:t>
      </w:r>
      <w:proofErr w:type="gramEnd"/>
      <w:r w:rsidR="0006740D" w:rsidRPr="0006740D">
        <w:rPr>
          <w:sz w:val="28"/>
          <w:szCs w:val="28"/>
        </w:rPr>
        <w:t xml:space="preserve"> </w:t>
      </w:r>
      <w:proofErr w:type="gramStart"/>
      <w:r w:rsidR="0006740D" w:rsidRPr="0006740D">
        <w:rPr>
          <w:sz w:val="28"/>
          <w:szCs w:val="28"/>
        </w:rPr>
        <w:t>manage</w:t>
      </w:r>
      <w:proofErr w:type="gramEnd"/>
    </w:p>
    <w:p w14:paraId="4EEEBB9D" w14:textId="2AB1655B" w:rsidR="00D05A2F" w:rsidRDefault="00D05A2F" w:rsidP="009B0FFE">
      <w:pPr>
        <w:rPr>
          <w:sz w:val="28"/>
          <w:szCs w:val="28"/>
        </w:rPr>
      </w:pPr>
      <w:r>
        <w:rPr>
          <w:noProof/>
        </w:rPr>
        <w:drawing>
          <wp:inline distT="0" distB="0" distL="0" distR="0" wp14:anchorId="757B56B7" wp14:editId="06837829">
            <wp:extent cx="5943600" cy="3343275"/>
            <wp:effectExtent l="0" t="0" r="0" b="9525"/>
            <wp:docPr id="1363971848"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A446D0" w14:textId="04400D3D" w:rsidR="00295494" w:rsidRDefault="00295494" w:rsidP="009B0FFE">
      <w:pPr>
        <w:rPr>
          <w:sz w:val="28"/>
          <w:szCs w:val="28"/>
        </w:rPr>
      </w:pPr>
      <w:r>
        <w:rPr>
          <w:sz w:val="28"/>
          <w:szCs w:val="28"/>
        </w:rPr>
        <w:tab/>
      </w:r>
      <w:r>
        <w:rPr>
          <w:sz w:val="28"/>
          <w:szCs w:val="28"/>
        </w:rPr>
        <w:tab/>
        <w:t>2.</w:t>
      </w:r>
      <w:r w:rsidR="00950B6F">
        <w:rPr>
          <w:sz w:val="28"/>
          <w:szCs w:val="28"/>
        </w:rPr>
        <w:t>2</w:t>
      </w:r>
      <w:r>
        <w:rPr>
          <w:sz w:val="28"/>
          <w:szCs w:val="28"/>
        </w:rPr>
        <w:t>.1 Account</w:t>
      </w:r>
    </w:p>
    <w:p w14:paraId="6E0504DC" w14:textId="19FD1336" w:rsidR="00D05A2F" w:rsidRDefault="00C7433E" w:rsidP="009B0FFE">
      <w:pPr>
        <w:rPr>
          <w:sz w:val="28"/>
          <w:szCs w:val="28"/>
        </w:rPr>
      </w:pPr>
      <w:r>
        <w:rPr>
          <w:sz w:val="28"/>
          <w:szCs w:val="28"/>
        </w:rPr>
        <w:t>+ When you click “Account”, the web show</w:t>
      </w:r>
      <w:r w:rsidR="0082247B">
        <w:rPr>
          <w:sz w:val="28"/>
          <w:szCs w:val="28"/>
        </w:rPr>
        <w:t xml:space="preserve"> all </w:t>
      </w:r>
      <w:proofErr w:type="gramStart"/>
      <w:r w:rsidR="0082247B">
        <w:rPr>
          <w:sz w:val="28"/>
          <w:szCs w:val="28"/>
        </w:rPr>
        <w:t>account</w:t>
      </w:r>
      <w:proofErr w:type="gramEnd"/>
      <w:r w:rsidR="0082247B">
        <w:rPr>
          <w:sz w:val="28"/>
          <w:szCs w:val="28"/>
        </w:rPr>
        <w:t xml:space="preserve"> your web ha</w:t>
      </w:r>
      <w:r w:rsidR="00411D32">
        <w:rPr>
          <w:sz w:val="28"/>
          <w:szCs w:val="28"/>
        </w:rPr>
        <w:t>s</w:t>
      </w:r>
    </w:p>
    <w:p w14:paraId="40F73F7C" w14:textId="77777777" w:rsidR="00D05A2F" w:rsidRDefault="00D05A2F" w:rsidP="009B0FFE">
      <w:pPr>
        <w:rPr>
          <w:sz w:val="28"/>
          <w:szCs w:val="28"/>
        </w:rPr>
      </w:pPr>
    </w:p>
    <w:p w14:paraId="3E16ADD7" w14:textId="73055FF8" w:rsidR="00FC0B31" w:rsidRDefault="00FC0B31" w:rsidP="009B0FFE">
      <w:pPr>
        <w:rPr>
          <w:sz w:val="28"/>
          <w:szCs w:val="28"/>
        </w:rPr>
      </w:pPr>
      <w:r>
        <w:rPr>
          <w:noProof/>
        </w:rPr>
        <w:lastRenderedPageBreak/>
        <w:drawing>
          <wp:inline distT="0" distB="0" distL="0" distR="0" wp14:anchorId="5452727F" wp14:editId="04D6743E">
            <wp:extent cx="5772150" cy="3246835"/>
            <wp:effectExtent l="0" t="0" r="0" b="0"/>
            <wp:docPr id="1037859108"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7697" cy="3249955"/>
                    </a:xfrm>
                    <a:prstGeom prst="rect">
                      <a:avLst/>
                    </a:prstGeom>
                    <a:noFill/>
                    <a:ln>
                      <a:noFill/>
                    </a:ln>
                  </pic:spPr>
                </pic:pic>
              </a:graphicData>
            </a:graphic>
          </wp:inline>
        </w:drawing>
      </w:r>
    </w:p>
    <w:p w14:paraId="4E39487E" w14:textId="439601A8" w:rsidR="00837B1C" w:rsidRDefault="00F12F53" w:rsidP="009B0FFE">
      <w:pPr>
        <w:rPr>
          <w:sz w:val="28"/>
          <w:szCs w:val="28"/>
        </w:rPr>
      </w:pPr>
      <w:r>
        <w:rPr>
          <w:sz w:val="28"/>
          <w:szCs w:val="28"/>
        </w:rPr>
        <w:t>+ You can f</w:t>
      </w:r>
      <w:r w:rsidR="00837B1C">
        <w:rPr>
          <w:sz w:val="28"/>
          <w:szCs w:val="28"/>
        </w:rPr>
        <w:t>ind Account</w:t>
      </w:r>
      <w:r>
        <w:rPr>
          <w:sz w:val="28"/>
          <w:szCs w:val="28"/>
        </w:rPr>
        <w:t xml:space="preserve"> by </w:t>
      </w:r>
      <w:r w:rsidR="004C396A">
        <w:rPr>
          <w:sz w:val="28"/>
          <w:szCs w:val="28"/>
        </w:rPr>
        <w:t>search</w:t>
      </w:r>
    </w:p>
    <w:p w14:paraId="3B38931E" w14:textId="13690AE6" w:rsidR="00FC0B31" w:rsidRDefault="00837B1C" w:rsidP="009B0FFE">
      <w:pPr>
        <w:rPr>
          <w:sz w:val="28"/>
          <w:szCs w:val="28"/>
        </w:rPr>
      </w:pPr>
      <w:r>
        <w:rPr>
          <w:noProof/>
        </w:rPr>
        <w:drawing>
          <wp:inline distT="0" distB="0" distL="0" distR="0" wp14:anchorId="6BE9CD12" wp14:editId="0BA98DB1">
            <wp:extent cx="5943600" cy="3343275"/>
            <wp:effectExtent l="0" t="0" r="0" b="9525"/>
            <wp:docPr id="658684377"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60FE47" w14:textId="77777777" w:rsidR="00837B1C" w:rsidRDefault="00837B1C" w:rsidP="009B0FFE">
      <w:pPr>
        <w:rPr>
          <w:sz w:val="28"/>
          <w:szCs w:val="28"/>
        </w:rPr>
      </w:pPr>
    </w:p>
    <w:p w14:paraId="63E02466" w14:textId="5DB39456" w:rsidR="00837B1C" w:rsidRDefault="004C396A" w:rsidP="009B0FFE">
      <w:pPr>
        <w:rPr>
          <w:sz w:val="28"/>
          <w:szCs w:val="28"/>
        </w:rPr>
      </w:pPr>
      <w:r>
        <w:rPr>
          <w:sz w:val="28"/>
          <w:szCs w:val="28"/>
        </w:rPr>
        <w:t>+ When you click “</w:t>
      </w:r>
      <w:r w:rsidR="00512CCB">
        <w:rPr>
          <w:sz w:val="28"/>
          <w:szCs w:val="28"/>
        </w:rPr>
        <w:t>Views</w:t>
      </w:r>
      <w:r>
        <w:rPr>
          <w:sz w:val="28"/>
          <w:szCs w:val="28"/>
        </w:rPr>
        <w:t>”, it will show</w:t>
      </w:r>
      <w:r w:rsidR="00512CCB">
        <w:rPr>
          <w:sz w:val="28"/>
          <w:szCs w:val="28"/>
        </w:rPr>
        <w:t xml:space="preserve"> </w:t>
      </w:r>
      <w:r>
        <w:rPr>
          <w:sz w:val="28"/>
          <w:szCs w:val="28"/>
        </w:rPr>
        <w:t>all details</w:t>
      </w:r>
      <w:r w:rsidR="002B5B4F">
        <w:rPr>
          <w:sz w:val="28"/>
          <w:szCs w:val="28"/>
        </w:rPr>
        <w:t xml:space="preserve"> as pending/ cancelled/ completed order</w:t>
      </w:r>
    </w:p>
    <w:p w14:paraId="630A79D5" w14:textId="11C6F732" w:rsidR="00512CCB" w:rsidRDefault="00512CCB" w:rsidP="009B0FFE">
      <w:pPr>
        <w:rPr>
          <w:sz w:val="28"/>
          <w:szCs w:val="28"/>
        </w:rPr>
      </w:pPr>
      <w:r>
        <w:rPr>
          <w:noProof/>
        </w:rPr>
        <w:lastRenderedPageBreak/>
        <w:drawing>
          <wp:inline distT="0" distB="0" distL="0" distR="0" wp14:anchorId="0C75F25B" wp14:editId="015068F0">
            <wp:extent cx="5943600" cy="3343275"/>
            <wp:effectExtent l="0" t="0" r="0" b="9525"/>
            <wp:docPr id="262550443"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BD9D9E" w14:textId="54286162" w:rsidR="00512CCB" w:rsidRDefault="002B5B4F" w:rsidP="009B0FFE">
      <w:pPr>
        <w:rPr>
          <w:sz w:val="28"/>
          <w:szCs w:val="28"/>
        </w:rPr>
      </w:pPr>
      <w:r>
        <w:rPr>
          <w:sz w:val="28"/>
          <w:szCs w:val="28"/>
        </w:rPr>
        <w:t xml:space="preserve">+ Click “view” to </w:t>
      </w:r>
      <w:r w:rsidR="00256115">
        <w:rPr>
          <w:sz w:val="28"/>
          <w:szCs w:val="28"/>
        </w:rPr>
        <w:t>View more details</w:t>
      </w:r>
      <w:r>
        <w:rPr>
          <w:sz w:val="28"/>
          <w:szCs w:val="28"/>
        </w:rPr>
        <w:t xml:space="preserve"> in that bill</w:t>
      </w:r>
    </w:p>
    <w:p w14:paraId="23246672" w14:textId="79358EB9" w:rsidR="00256115" w:rsidRDefault="00256115" w:rsidP="009B0FFE">
      <w:pPr>
        <w:rPr>
          <w:sz w:val="28"/>
          <w:szCs w:val="28"/>
        </w:rPr>
      </w:pPr>
      <w:r>
        <w:rPr>
          <w:noProof/>
        </w:rPr>
        <w:drawing>
          <wp:inline distT="0" distB="0" distL="0" distR="0" wp14:anchorId="5498D166" wp14:editId="18940354">
            <wp:extent cx="5943600" cy="3343275"/>
            <wp:effectExtent l="0" t="0" r="0" b="9525"/>
            <wp:docPr id="1544940453"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7CF8DD" w14:textId="12DFEED1" w:rsidR="004570C2" w:rsidRDefault="002B5B4F" w:rsidP="009B0FFE">
      <w:pPr>
        <w:rPr>
          <w:sz w:val="28"/>
          <w:szCs w:val="28"/>
        </w:rPr>
      </w:pPr>
      <w:r>
        <w:rPr>
          <w:sz w:val="28"/>
          <w:szCs w:val="28"/>
        </w:rPr>
        <w:t>+ You can open or l</w:t>
      </w:r>
      <w:r w:rsidR="004570C2">
        <w:rPr>
          <w:sz w:val="28"/>
          <w:szCs w:val="28"/>
        </w:rPr>
        <w:t xml:space="preserve">ock </w:t>
      </w:r>
      <w:proofErr w:type="gramStart"/>
      <w:r w:rsidR="004570C2">
        <w:rPr>
          <w:sz w:val="28"/>
          <w:szCs w:val="28"/>
        </w:rPr>
        <w:t>account</w:t>
      </w:r>
      <w:proofErr w:type="gramEnd"/>
    </w:p>
    <w:p w14:paraId="64DBAD43" w14:textId="47712790" w:rsidR="004570C2" w:rsidRDefault="004570C2" w:rsidP="009B0FFE">
      <w:pPr>
        <w:rPr>
          <w:sz w:val="28"/>
          <w:szCs w:val="28"/>
        </w:rPr>
      </w:pPr>
      <w:r>
        <w:rPr>
          <w:noProof/>
        </w:rPr>
        <w:lastRenderedPageBreak/>
        <w:drawing>
          <wp:inline distT="0" distB="0" distL="0" distR="0" wp14:anchorId="5B6FF4CC" wp14:editId="061DB719">
            <wp:extent cx="5943600" cy="3343275"/>
            <wp:effectExtent l="0" t="0" r="0" b="9525"/>
            <wp:docPr id="820565855" name="Picture 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ở ản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04771F" w14:textId="0664FC95" w:rsidR="00A855B5" w:rsidRDefault="00950B6F" w:rsidP="00950B6F">
      <w:pPr>
        <w:ind w:left="720" w:firstLine="720"/>
        <w:rPr>
          <w:sz w:val="28"/>
          <w:szCs w:val="28"/>
        </w:rPr>
      </w:pPr>
      <w:r>
        <w:rPr>
          <w:sz w:val="28"/>
          <w:szCs w:val="28"/>
        </w:rPr>
        <w:t xml:space="preserve">2.2.2 </w:t>
      </w:r>
      <w:r w:rsidR="00A855B5">
        <w:rPr>
          <w:sz w:val="28"/>
          <w:szCs w:val="28"/>
        </w:rPr>
        <w:t>Manage type of products</w:t>
      </w:r>
    </w:p>
    <w:p w14:paraId="414BD256" w14:textId="79648AAD" w:rsidR="00950B6F" w:rsidRDefault="00950B6F" w:rsidP="00950B6F">
      <w:pPr>
        <w:rPr>
          <w:sz w:val="28"/>
          <w:szCs w:val="28"/>
        </w:rPr>
      </w:pPr>
      <w:r>
        <w:rPr>
          <w:sz w:val="28"/>
          <w:szCs w:val="28"/>
        </w:rPr>
        <w:t>+ When you click “Type of product”</w:t>
      </w:r>
      <w:r w:rsidR="00AE7730">
        <w:rPr>
          <w:sz w:val="28"/>
          <w:szCs w:val="28"/>
        </w:rPr>
        <w:t>, it will show all types you have</w:t>
      </w:r>
    </w:p>
    <w:p w14:paraId="34D9E031" w14:textId="5A01C14F" w:rsidR="00A855B5" w:rsidRPr="00AE7730" w:rsidRDefault="00A855B5">
      <w:pPr>
        <w:rPr>
          <w:sz w:val="28"/>
          <w:szCs w:val="28"/>
        </w:rPr>
      </w:pPr>
      <w:r>
        <w:rPr>
          <w:noProof/>
        </w:rPr>
        <w:drawing>
          <wp:inline distT="0" distB="0" distL="0" distR="0" wp14:anchorId="4B4B2B63" wp14:editId="51C5E0FF">
            <wp:extent cx="5943600" cy="3343275"/>
            <wp:effectExtent l="0" t="0" r="0" b="9525"/>
            <wp:docPr id="1308793230"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CF3564" w14:textId="77777777" w:rsidR="009F0256" w:rsidRDefault="009F0256">
      <w:pPr>
        <w:rPr>
          <w:b/>
          <w:bCs/>
          <w:sz w:val="28"/>
          <w:szCs w:val="28"/>
        </w:rPr>
      </w:pPr>
    </w:p>
    <w:p w14:paraId="2A0151FC" w14:textId="6095E5A7" w:rsidR="009F0256" w:rsidRDefault="00AE7730">
      <w:pPr>
        <w:rPr>
          <w:sz w:val="28"/>
          <w:szCs w:val="28"/>
        </w:rPr>
      </w:pPr>
      <w:r>
        <w:rPr>
          <w:sz w:val="28"/>
          <w:szCs w:val="28"/>
        </w:rPr>
        <w:t>+ You can c</w:t>
      </w:r>
      <w:r w:rsidR="009F0256">
        <w:rPr>
          <w:sz w:val="28"/>
          <w:szCs w:val="28"/>
        </w:rPr>
        <w:t>hange the name of type of products</w:t>
      </w:r>
      <w:r>
        <w:rPr>
          <w:sz w:val="28"/>
          <w:szCs w:val="28"/>
        </w:rPr>
        <w:t xml:space="preserve"> when click “Change”</w:t>
      </w:r>
    </w:p>
    <w:p w14:paraId="58C5A787" w14:textId="77777777" w:rsidR="00CD1612" w:rsidRDefault="00CD1612">
      <w:pPr>
        <w:rPr>
          <w:b/>
          <w:bCs/>
          <w:sz w:val="28"/>
          <w:szCs w:val="28"/>
        </w:rPr>
      </w:pPr>
      <w:r>
        <w:rPr>
          <w:noProof/>
        </w:rPr>
        <w:lastRenderedPageBreak/>
        <w:drawing>
          <wp:inline distT="0" distB="0" distL="0" distR="0" wp14:anchorId="00ED3F97" wp14:editId="03601861">
            <wp:extent cx="5943600" cy="3343275"/>
            <wp:effectExtent l="0" t="0" r="0" b="9525"/>
            <wp:docPr id="1538716118"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B03D77" w14:textId="7653E6D0" w:rsidR="000D1FBD" w:rsidRPr="000D1FBD" w:rsidRDefault="000D1FBD">
      <w:pPr>
        <w:rPr>
          <w:sz w:val="28"/>
          <w:szCs w:val="28"/>
        </w:rPr>
      </w:pPr>
      <w:r>
        <w:rPr>
          <w:sz w:val="28"/>
          <w:szCs w:val="28"/>
        </w:rPr>
        <w:t xml:space="preserve">Then the name of products will be </w:t>
      </w:r>
      <w:proofErr w:type="gramStart"/>
      <w:r>
        <w:rPr>
          <w:sz w:val="28"/>
          <w:szCs w:val="28"/>
        </w:rPr>
        <w:t>change</w:t>
      </w:r>
      <w:proofErr w:type="gramEnd"/>
      <w:r>
        <w:rPr>
          <w:sz w:val="28"/>
          <w:szCs w:val="28"/>
        </w:rPr>
        <w:t xml:space="preserve"> in the customer’s web</w:t>
      </w:r>
    </w:p>
    <w:p w14:paraId="0B8AF664" w14:textId="77777777" w:rsidR="000D1FBD" w:rsidRDefault="000D1FBD">
      <w:pPr>
        <w:rPr>
          <w:b/>
          <w:bCs/>
          <w:sz w:val="28"/>
          <w:szCs w:val="28"/>
        </w:rPr>
      </w:pPr>
      <w:r>
        <w:rPr>
          <w:noProof/>
        </w:rPr>
        <w:drawing>
          <wp:inline distT="0" distB="0" distL="0" distR="0" wp14:anchorId="6E82C2BE" wp14:editId="38F0EAED">
            <wp:extent cx="5943600" cy="3343275"/>
            <wp:effectExtent l="0" t="0" r="0" b="9525"/>
            <wp:docPr id="1146051349"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DCB766" w14:textId="77777777" w:rsidR="000D1FBD" w:rsidRDefault="000D1FBD">
      <w:pPr>
        <w:rPr>
          <w:b/>
          <w:bCs/>
          <w:sz w:val="28"/>
          <w:szCs w:val="28"/>
        </w:rPr>
      </w:pPr>
    </w:p>
    <w:p w14:paraId="3F7782D1" w14:textId="77777777" w:rsidR="000D1FBD" w:rsidRDefault="000D1FBD">
      <w:pPr>
        <w:rPr>
          <w:b/>
          <w:bCs/>
          <w:sz w:val="28"/>
          <w:szCs w:val="28"/>
        </w:rPr>
      </w:pPr>
    </w:p>
    <w:p w14:paraId="180A8EFF" w14:textId="77777777" w:rsidR="000D1FBD" w:rsidRDefault="000D1FBD">
      <w:pPr>
        <w:rPr>
          <w:b/>
          <w:bCs/>
          <w:sz w:val="28"/>
          <w:szCs w:val="28"/>
        </w:rPr>
      </w:pPr>
    </w:p>
    <w:p w14:paraId="2A2C1609" w14:textId="77777777" w:rsidR="000D1FBD" w:rsidRDefault="000D1FBD">
      <w:pPr>
        <w:rPr>
          <w:b/>
          <w:bCs/>
          <w:sz w:val="28"/>
          <w:szCs w:val="28"/>
        </w:rPr>
      </w:pPr>
    </w:p>
    <w:p w14:paraId="22BACE92" w14:textId="5C770C75" w:rsidR="00EC2F65" w:rsidRPr="00EC2F65" w:rsidRDefault="00AE7730">
      <w:pPr>
        <w:rPr>
          <w:sz w:val="28"/>
          <w:szCs w:val="28"/>
        </w:rPr>
      </w:pPr>
      <w:r>
        <w:rPr>
          <w:sz w:val="28"/>
          <w:szCs w:val="28"/>
        </w:rPr>
        <w:lastRenderedPageBreak/>
        <w:t xml:space="preserve">+ </w:t>
      </w:r>
      <w:r w:rsidR="00EC2F65">
        <w:rPr>
          <w:sz w:val="28"/>
          <w:szCs w:val="28"/>
        </w:rPr>
        <w:t>Hide</w:t>
      </w:r>
      <w:r>
        <w:rPr>
          <w:sz w:val="28"/>
          <w:szCs w:val="28"/>
        </w:rPr>
        <w:t>/Show</w:t>
      </w:r>
      <w:r w:rsidR="00EC2F65">
        <w:rPr>
          <w:sz w:val="28"/>
          <w:szCs w:val="28"/>
        </w:rPr>
        <w:t xml:space="preserve"> the type of products</w:t>
      </w:r>
    </w:p>
    <w:p w14:paraId="14161F62" w14:textId="77777777" w:rsidR="00EC2F65" w:rsidRDefault="00EC2F65">
      <w:pPr>
        <w:rPr>
          <w:b/>
          <w:bCs/>
          <w:sz w:val="28"/>
          <w:szCs w:val="28"/>
        </w:rPr>
      </w:pPr>
      <w:r>
        <w:rPr>
          <w:noProof/>
        </w:rPr>
        <w:drawing>
          <wp:inline distT="0" distB="0" distL="0" distR="0" wp14:anchorId="20A0553B" wp14:editId="3C23143B">
            <wp:extent cx="5943600" cy="3343275"/>
            <wp:effectExtent l="0" t="0" r="0" b="9525"/>
            <wp:docPr id="1823323173"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14A15A" w14:textId="304BD12D" w:rsidR="006B26E9" w:rsidRPr="00CC5FC8" w:rsidRDefault="00CC5FC8" w:rsidP="00CC5FC8">
      <w:pPr>
        <w:rPr>
          <w:sz w:val="28"/>
          <w:szCs w:val="28"/>
        </w:rPr>
      </w:pPr>
      <w:r w:rsidRPr="00CC5FC8">
        <w:rPr>
          <w:sz w:val="28"/>
          <w:szCs w:val="28"/>
        </w:rPr>
        <w:t>=</w:t>
      </w:r>
      <w:r>
        <w:rPr>
          <w:sz w:val="28"/>
          <w:szCs w:val="28"/>
        </w:rPr>
        <w:t xml:space="preserve">&gt; </w:t>
      </w:r>
      <w:r w:rsidR="006B26E9" w:rsidRPr="00CC5FC8">
        <w:rPr>
          <w:sz w:val="28"/>
          <w:szCs w:val="28"/>
        </w:rPr>
        <w:t>Then this type of product will be unavailable</w:t>
      </w:r>
    </w:p>
    <w:p w14:paraId="39EDF821" w14:textId="041EA8DB" w:rsidR="006B26E9" w:rsidRDefault="006B26E9">
      <w:pPr>
        <w:rPr>
          <w:b/>
          <w:bCs/>
          <w:sz w:val="28"/>
          <w:szCs w:val="28"/>
        </w:rPr>
      </w:pPr>
      <w:r>
        <w:rPr>
          <w:noProof/>
        </w:rPr>
        <w:drawing>
          <wp:inline distT="0" distB="0" distL="0" distR="0" wp14:anchorId="4911AB10" wp14:editId="26C576EF">
            <wp:extent cx="5943600" cy="3343275"/>
            <wp:effectExtent l="0" t="0" r="0" b="9525"/>
            <wp:docPr id="319223260"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AAC869" w14:textId="0724F458" w:rsidR="00A916A7" w:rsidRDefault="00CC5FC8" w:rsidP="00CC5FC8">
      <w:pPr>
        <w:ind w:left="720" w:firstLine="720"/>
        <w:rPr>
          <w:sz w:val="28"/>
          <w:szCs w:val="28"/>
        </w:rPr>
      </w:pPr>
      <w:r>
        <w:rPr>
          <w:sz w:val="28"/>
          <w:szCs w:val="28"/>
        </w:rPr>
        <w:t xml:space="preserve">2.2.3 </w:t>
      </w:r>
      <w:r w:rsidR="00A916A7">
        <w:rPr>
          <w:sz w:val="28"/>
          <w:szCs w:val="28"/>
        </w:rPr>
        <w:t xml:space="preserve">Manage </w:t>
      </w:r>
      <w:proofErr w:type="gramStart"/>
      <w:r w:rsidR="00A916A7">
        <w:rPr>
          <w:sz w:val="28"/>
          <w:szCs w:val="28"/>
        </w:rPr>
        <w:t>origin</w:t>
      </w:r>
      <w:proofErr w:type="gramEnd"/>
      <w:r w:rsidR="00A916A7">
        <w:rPr>
          <w:sz w:val="28"/>
          <w:szCs w:val="28"/>
        </w:rPr>
        <w:t xml:space="preserve"> of products</w:t>
      </w:r>
    </w:p>
    <w:p w14:paraId="70C31735" w14:textId="6872F71B" w:rsidR="00A351CF" w:rsidRDefault="00A351CF" w:rsidP="00A351CF">
      <w:pPr>
        <w:rPr>
          <w:sz w:val="28"/>
          <w:szCs w:val="28"/>
        </w:rPr>
      </w:pPr>
      <w:r>
        <w:rPr>
          <w:sz w:val="28"/>
          <w:szCs w:val="28"/>
        </w:rPr>
        <w:t xml:space="preserve">+ You can </w:t>
      </w:r>
      <w:r w:rsidR="000C3F4D">
        <w:rPr>
          <w:sz w:val="28"/>
          <w:szCs w:val="28"/>
        </w:rPr>
        <w:t xml:space="preserve">check the origin of car by click “Origin”, the action will the same as </w:t>
      </w:r>
      <w:proofErr w:type="gramStart"/>
      <w:r w:rsidR="000C3F4D">
        <w:rPr>
          <w:sz w:val="28"/>
          <w:szCs w:val="28"/>
        </w:rPr>
        <w:t>“ Type</w:t>
      </w:r>
      <w:proofErr w:type="gramEnd"/>
      <w:r w:rsidR="000C3F4D">
        <w:rPr>
          <w:sz w:val="28"/>
          <w:szCs w:val="28"/>
        </w:rPr>
        <w:t xml:space="preserve"> of Product”</w:t>
      </w:r>
    </w:p>
    <w:p w14:paraId="5DB62A37" w14:textId="77777777" w:rsidR="00A916A7" w:rsidRDefault="00A916A7">
      <w:pPr>
        <w:rPr>
          <w:b/>
          <w:bCs/>
          <w:sz w:val="28"/>
          <w:szCs w:val="28"/>
        </w:rPr>
      </w:pPr>
      <w:r>
        <w:rPr>
          <w:noProof/>
        </w:rPr>
        <w:lastRenderedPageBreak/>
        <w:drawing>
          <wp:inline distT="0" distB="0" distL="0" distR="0" wp14:anchorId="167FD051" wp14:editId="57DE39E6">
            <wp:extent cx="5943600" cy="3343275"/>
            <wp:effectExtent l="0" t="0" r="0" b="9525"/>
            <wp:docPr id="1713752081"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C942BB" w14:textId="551F1655" w:rsidR="002A12AB" w:rsidRDefault="000C3F4D" w:rsidP="000C3F4D">
      <w:pPr>
        <w:ind w:left="720" w:firstLine="720"/>
        <w:rPr>
          <w:sz w:val="28"/>
          <w:szCs w:val="28"/>
        </w:rPr>
      </w:pPr>
      <w:r>
        <w:rPr>
          <w:sz w:val="28"/>
          <w:szCs w:val="28"/>
        </w:rPr>
        <w:t xml:space="preserve">2.2.4 </w:t>
      </w:r>
      <w:r w:rsidR="002A12AB">
        <w:rPr>
          <w:sz w:val="28"/>
          <w:szCs w:val="28"/>
        </w:rPr>
        <w:t>Manage products</w:t>
      </w:r>
    </w:p>
    <w:p w14:paraId="40DD6082" w14:textId="77777777" w:rsidR="002A12AB" w:rsidRDefault="002A12AB">
      <w:pPr>
        <w:rPr>
          <w:b/>
          <w:bCs/>
          <w:sz w:val="28"/>
          <w:szCs w:val="28"/>
        </w:rPr>
      </w:pPr>
      <w:r>
        <w:rPr>
          <w:noProof/>
        </w:rPr>
        <w:drawing>
          <wp:inline distT="0" distB="0" distL="0" distR="0" wp14:anchorId="4B6794E5" wp14:editId="2EAA5727">
            <wp:extent cx="5943600" cy="3343275"/>
            <wp:effectExtent l="0" t="0" r="0" b="9525"/>
            <wp:docPr id="844557543"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08739E" w14:textId="1BD3C504" w:rsidR="00E25CC1" w:rsidRDefault="00D01D35">
      <w:pPr>
        <w:rPr>
          <w:sz w:val="28"/>
          <w:szCs w:val="28"/>
        </w:rPr>
      </w:pPr>
      <w:r>
        <w:rPr>
          <w:sz w:val="28"/>
          <w:szCs w:val="28"/>
        </w:rPr>
        <w:t xml:space="preserve">+ </w:t>
      </w:r>
      <w:r w:rsidR="00E25CC1">
        <w:rPr>
          <w:sz w:val="28"/>
          <w:szCs w:val="28"/>
        </w:rPr>
        <w:t>Add products</w:t>
      </w:r>
    </w:p>
    <w:p w14:paraId="1A686D61" w14:textId="77777777" w:rsidR="00E25CC1" w:rsidRDefault="00E25CC1">
      <w:pPr>
        <w:rPr>
          <w:b/>
          <w:bCs/>
          <w:sz w:val="28"/>
          <w:szCs w:val="28"/>
        </w:rPr>
      </w:pPr>
      <w:r>
        <w:rPr>
          <w:noProof/>
        </w:rPr>
        <w:lastRenderedPageBreak/>
        <w:drawing>
          <wp:inline distT="0" distB="0" distL="0" distR="0" wp14:anchorId="2C8D68F2" wp14:editId="430FB681">
            <wp:extent cx="5943600" cy="3343275"/>
            <wp:effectExtent l="0" t="0" r="0" b="9525"/>
            <wp:docPr id="1284093771" name="Picture 1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8D36AF" w14:textId="1606797F" w:rsidR="007D00DE" w:rsidRDefault="00D01D35">
      <w:pPr>
        <w:rPr>
          <w:sz w:val="28"/>
          <w:szCs w:val="28"/>
        </w:rPr>
      </w:pPr>
      <w:r>
        <w:rPr>
          <w:sz w:val="28"/>
          <w:szCs w:val="28"/>
        </w:rPr>
        <w:t xml:space="preserve">+ </w:t>
      </w:r>
      <w:r w:rsidR="007D00DE">
        <w:rPr>
          <w:sz w:val="28"/>
          <w:szCs w:val="28"/>
        </w:rPr>
        <w:t>Change products</w:t>
      </w:r>
    </w:p>
    <w:p w14:paraId="5B7FFF12" w14:textId="77777777" w:rsidR="00960375" w:rsidRDefault="007D00DE">
      <w:pPr>
        <w:rPr>
          <w:b/>
          <w:bCs/>
          <w:sz w:val="28"/>
          <w:szCs w:val="28"/>
        </w:rPr>
      </w:pPr>
      <w:r>
        <w:rPr>
          <w:noProof/>
        </w:rPr>
        <w:drawing>
          <wp:inline distT="0" distB="0" distL="0" distR="0" wp14:anchorId="0A1DE6A4" wp14:editId="5AED6322">
            <wp:extent cx="5943600" cy="3343275"/>
            <wp:effectExtent l="0" t="0" r="0" b="9525"/>
            <wp:docPr id="1305958450"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ở ản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957C82" w14:textId="77777777" w:rsidR="00960375" w:rsidRDefault="00960375">
      <w:pPr>
        <w:rPr>
          <w:b/>
          <w:bCs/>
          <w:sz w:val="28"/>
          <w:szCs w:val="28"/>
        </w:rPr>
      </w:pPr>
    </w:p>
    <w:p w14:paraId="42119DF4" w14:textId="77777777" w:rsidR="00960375" w:rsidRDefault="00960375">
      <w:pPr>
        <w:rPr>
          <w:b/>
          <w:bCs/>
          <w:sz w:val="28"/>
          <w:szCs w:val="28"/>
        </w:rPr>
      </w:pPr>
    </w:p>
    <w:p w14:paraId="530DE411" w14:textId="77777777" w:rsidR="00960375" w:rsidRDefault="00960375">
      <w:pPr>
        <w:rPr>
          <w:b/>
          <w:bCs/>
          <w:sz w:val="28"/>
          <w:szCs w:val="28"/>
        </w:rPr>
      </w:pPr>
    </w:p>
    <w:p w14:paraId="4B1407FD" w14:textId="77777777" w:rsidR="00960375" w:rsidRDefault="00960375">
      <w:pPr>
        <w:rPr>
          <w:b/>
          <w:bCs/>
          <w:sz w:val="28"/>
          <w:szCs w:val="28"/>
        </w:rPr>
      </w:pPr>
    </w:p>
    <w:p w14:paraId="5E92D9F3" w14:textId="76A5333D" w:rsidR="002D2FFA" w:rsidRDefault="00896875" w:rsidP="00896875">
      <w:pPr>
        <w:ind w:left="720" w:firstLine="720"/>
        <w:rPr>
          <w:sz w:val="28"/>
          <w:szCs w:val="28"/>
        </w:rPr>
      </w:pPr>
      <w:r>
        <w:rPr>
          <w:sz w:val="28"/>
          <w:szCs w:val="28"/>
        </w:rPr>
        <w:lastRenderedPageBreak/>
        <w:t xml:space="preserve">2.2.5 </w:t>
      </w:r>
      <w:r w:rsidR="002D2FFA">
        <w:rPr>
          <w:sz w:val="28"/>
          <w:szCs w:val="28"/>
        </w:rPr>
        <w:t>Bill management</w:t>
      </w:r>
    </w:p>
    <w:p w14:paraId="2D986EDD" w14:textId="5BCAAECA" w:rsidR="002D2FFA" w:rsidRDefault="002D2FFA">
      <w:pPr>
        <w:rPr>
          <w:b/>
          <w:bCs/>
          <w:sz w:val="28"/>
          <w:szCs w:val="28"/>
        </w:rPr>
      </w:pPr>
      <w:r>
        <w:rPr>
          <w:noProof/>
        </w:rPr>
        <w:drawing>
          <wp:inline distT="0" distB="0" distL="0" distR="0" wp14:anchorId="4434301A" wp14:editId="58A769B0">
            <wp:extent cx="5943600" cy="3343275"/>
            <wp:effectExtent l="0" t="0" r="0" b="9525"/>
            <wp:docPr id="957180080" name="Picture 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ở ản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5EF5EF" w14:textId="66B1A257" w:rsidR="002A326A" w:rsidRDefault="00896875">
      <w:pPr>
        <w:rPr>
          <w:sz w:val="28"/>
          <w:szCs w:val="28"/>
        </w:rPr>
      </w:pPr>
      <w:r>
        <w:rPr>
          <w:sz w:val="28"/>
          <w:szCs w:val="28"/>
        </w:rPr>
        <w:t xml:space="preserve">+ </w:t>
      </w:r>
      <w:r w:rsidR="002A326A">
        <w:rPr>
          <w:sz w:val="28"/>
          <w:szCs w:val="28"/>
        </w:rPr>
        <w:t>More Information in Bill</w:t>
      </w:r>
    </w:p>
    <w:p w14:paraId="157105F9" w14:textId="5E656AB0" w:rsidR="002A326A" w:rsidRDefault="002A326A">
      <w:pPr>
        <w:rPr>
          <w:sz w:val="28"/>
          <w:szCs w:val="28"/>
        </w:rPr>
      </w:pPr>
      <w:r>
        <w:rPr>
          <w:noProof/>
        </w:rPr>
        <w:drawing>
          <wp:inline distT="0" distB="0" distL="0" distR="0" wp14:anchorId="603B6AEB" wp14:editId="60697305">
            <wp:extent cx="5943600" cy="3343275"/>
            <wp:effectExtent l="0" t="0" r="0" b="9525"/>
            <wp:docPr id="1035877967" name="Picture 1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ở ản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E04349" w14:textId="77777777" w:rsidR="002A326A" w:rsidRPr="002A326A" w:rsidRDefault="002A326A">
      <w:pPr>
        <w:rPr>
          <w:sz w:val="28"/>
          <w:szCs w:val="28"/>
        </w:rPr>
      </w:pPr>
    </w:p>
    <w:p w14:paraId="609DEDA3" w14:textId="77777777" w:rsidR="00FB57CF" w:rsidRDefault="00FB57CF">
      <w:pPr>
        <w:rPr>
          <w:sz w:val="28"/>
          <w:szCs w:val="28"/>
        </w:rPr>
      </w:pPr>
    </w:p>
    <w:p w14:paraId="47CE02BD" w14:textId="77777777" w:rsidR="00FB57CF" w:rsidRDefault="00FB57CF">
      <w:pPr>
        <w:rPr>
          <w:sz w:val="28"/>
          <w:szCs w:val="28"/>
        </w:rPr>
      </w:pPr>
    </w:p>
    <w:p w14:paraId="0DB97873" w14:textId="742D0E0B" w:rsidR="00FB57CF" w:rsidRDefault="00896875" w:rsidP="00896875">
      <w:pPr>
        <w:ind w:left="720" w:firstLine="720"/>
        <w:rPr>
          <w:sz w:val="28"/>
          <w:szCs w:val="28"/>
        </w:rPr>
      </w:pPr>
      <w:r>
        <w:rPr>
          <w:sz w:val="28"/>
          <w:szCs w:val="28"/>
        </w:rPr>
        <w:lastRenderedPageBreak/>
        <w:t xml:space="preserve">2.2.6 </w:t>
      </w:r>
      <w:r w:rsidR="00FB57CF">
        <w:rPr>
          <w:sz w:val="28"/>
          <w:szCs w:val="28"/>
        </w:rPr>
        <w:t>Statistical</w:t>
      </w:r>
    </w:p>
    <w:p w14:paraId="12687692" w14:textId="3D6FE5BB" w:rsidR="00FB57CF" w:rsidRDefault="00FB57CF">
      <w:pPr>
        <w:rPr>
          <w:sz w:val="28"/>
          <w:szCs w:val="28"/>
        </w:rPr>
      </w:pPr>
      <w:r>
        <w:rPr>
          <w:noProof/>
        </w:rPr>
        <w:drawing>
          <wp:inline distT="0" distB="0" distL="0" distR="0" wp14:anchorId="56889FDC" wp14:editId="20625485">
            <wp:extent cx="5943600" cy="3343275"/>
            <wp:effectExtent l="0" t="0" r="0" b="9525"/>
            <wp:docPr id="910543474" name="Picture 2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ở ản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F8033E" w14:textId="0B206223" w:rsidR="00FB57CF" w:rsidRPr="002A326A" w:rsidRDefault="00176AF7">
      <w:pPr>
        <w:rPr>
          <w:sz w:val="28"/>
          <w:szCs w:val="28"/>
        </w:rPr>
      </w:pPr>
      <w:r>
        <w:rPr>
          <w:noProof/>
        </w:rPr>
        <w:drawing>
          <wp:inline distT="0" distB="0" distL="0" distR="0" wp14:anchorId="6F7C9D54" wp14:editId="431D69C8">
            <wp:extent cx="5943600" cy="3343275"/>
            <wp:effectExtent l="0" t="0" r="0" b="9525"/>
            <wp:docPr id="1575261944" name="Picture 2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ở ản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BEC899" w14:textId="7C43DAD7" w:rsidR="00176AF7" w:rsidRPr="002A326A" w:rsidRDefault="00584166">
      <w:pPr>
        <w:rPr>
          <w:sz w:val="28"/>
          <w:szCs w:val="28"/>
        </w:rPr>
      </w:pPr>
      <w:r w:rsidRPr="00584166">
        <w:rPr>
          <w:noProof/>
          <w:sz w:val="28"/>
          <w:szCs w:val="28"/>
        </w:rPr>
        <w:lastRenderedPageBreak/>
        <w:drawing>
          <wp:inline distT="0" distB="0" distL="0" distR="0" wp14:anchorId="6C66AE9B" wp14:editId="0673ABF3">
            <wp:extent cx="5943600" cy="3343275"/>
            <wp:effectExtent l="0" t="0" r="0" b="9525"/>
            <wp:docPr id="213343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8708" name="Picture 1"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251DE678" w14:textId="586ECC17" w:rsidR="009B0FFE" w:rsidRDefault="009B0FFE">
      <w:pPr>
        <w:rPr>
          <w:b/>
          <w:bCs/>
          <w:sz w:val="28"/>
          <w:szCs w:val="28"/>
        </w:rPr>
      </w:pPr>
      <w:r>
        <w:rPr>
          <w:b/>
          <w:bCs/>
          <w:sz w:val="28"/>
          <w:szCs w:val="28"/>
        </w:rPr>
        <w:br w:type="page"/>
      </w:r>
    </w:p>
    <w:p w14:paraId="511E8FF6" w14:textId="1FC35EF0" w:rsidR="009B0FFE" w:rsidRDefault="009B0FFE" w:rsidP="00D15905">
      <w:pPr>
        <w:pStyle w:val="ListParagraph"/>
        <w:numPr>
          <w:ilvl w:val="0"/>
          <w:numId w:val="17"/>
        </w:numPr>
        <w:outlineLvl w:val="0"/>
        <w:rPr>
          <w:b/>
          <w:bCs/>
          <w:sz w:val="28"/>
          <w:szCs w:val="28"/>
        </w:rPr>
      </w:pPr>
      <w:bookmarkStart w:id="16" w:name="_Toc185189843"/>
      <w:r>
        <w:rPr>
          <w:b/>
          <w:bCs/>
          <w:sz w:val="28"/>
          <w:szCs w:val="28"/>
        </w:rPr>
        <w:lastRenderedPageBreak/>
        <w:t>DISCUSSION AND CONCLUSION</w:t>
      </w:r>
      <w:bookmarkEnd w:id="16"/>
    </w:p>
    <w:p w14:paraId="543BE1FF" w14:textId="15DDD458" w:rsidR="00E667C0" w:rsidRDefault="00E667C0" w:rsidP="00E667C0">
      <w:pPr>
        <w:ind w:firstLine="360"/>
        <w:rPr>
          <w:sz w:val="28"/>
          <w:szCs w:val="28"/>
        </w:rPr>
      </w:pPr>
      <w:r w:rsidRPr="00E667C0">
        <w:rPr>
          <w:sz w:val="28"/>
          <w:szCs w:val="28"/>
        </w:rPr>
        <w:t xml:space="preserve">Developing a web application for car sales presented significant challenges, particularly in managing a comprehensive inventory system and implementing a seamless vehicle comparison feature. One of the primary difficulties was efficiently storing and retrieving detailed vehicle data, including images, specifications, and pricing information. </w:t>
      </w:r>
      <w:r>
        <w:rPr>
          <w:sz w:val="28"/>
          <w:szCs w:val="28"/>
        </w:rPr>
        <w:t xml:space="preserve">Node </w:t>
      </w:r>
      <w:proofErr w:type="spellStart"/>
      <w:r>
        <w:rPr>
          <w:sz w:val="28"/>
          <w:szCs w:val="28"/>
        </w:rPr>
        <w:t>js</w:t>
      </w:r>
      <w:proofErr w:type="spellEnd"/>
      <w:r w:rsidRPr="00E667C0">
        <w:rPr>
          <w:sz w:val="28"/>
          <w:szCs w:val="28"/>
        </w:rPr>
        <w:t xml:space="preserve"> and the Ant Design (</w:t>
      </w:r>
      <w:proofErr w:type="spellStart"/>
      <w:r w:rsidRPr="00E667C0">
        <w:rPr>
          <w:sz w:val="28"/>
          <w:szCs w:val="28"/>
        </w:rPr>
        <w:t>antd</w:t>
      </w:r>
      <w:proofErr w:type="spellEnd"/>
      <w:r w:rsidRPr="00E667C0">
        <w:rPr>
          <w:sz w:val="28"/>
          <w:szCs w:val="28"/>
        </w:rPr>
        <w:t>) library provided an excellent foundation for the frontend, enabling a modern, responsive, and user-friendly interface. On the backend, built with Servlets, meticulous optimization was necessary to handle complex queries for filtering and sorting vehicle data. This included configuring Docker containers for improved scalability and leveraging AWS services for secure image storage and fast retrieval. Implementing the vehicle comparison feature added another layer of complexity, requiring precise synchronization between the frontend and backend to ensure accurate and real-time updates to the comparison list, enhancing the overall user experience.</w:t>
      </w:r>
    </w:p>
    <w:p w14:paraId="582B4288" w14:textId="4CE6FB1A" w:rsidR="009B0FFE" w:rsidRPr="00E667C0" w:rsidRDefault="00E667C0" w:rsidP="00E667C0">
      <w:pPr>
        <w:ind w:firstLine="360"/>
        <w:rPr>
          <w:sz w:val="28"/>
          <w:szCs w:val="28"/>
        </w:rPr>
      </w:pPr>
      <w:r w:rsidRPr="00E667C0">
        <w:rPr>
          <w:sz w:val="28"/>
          <w:szCs w:val="28"/>
        </w:rPr>
        <w:t>This project was a comprehensive learning experience that helped us gain a better understanding of comprehensive web development and modern deployment techniques. We gained practical knowledge in managing video data, optimizing server performance, and ensuring seamless user interaction. Using the tools to complete the project not only improved our deployment skills but also taught us how to leverage cloud services for scalable applications. Overall, this project strengthened our technical skills and prepared us for future challenges in web development and cloud computing.</w:t>
      </w:r>
    </w:p>
    <w:p w14:paraId="6B58E8C7" w14:textId="77777777" w:rsidR="00E667C0" w:rsidRDefault="00E667C0">
      <w:pPr>
        <w:rPr>
          <w:b/>
          <w:bCs/>
          <w:sz w:val="28"/>
          <w:szCs w:val="28"/>
        </w:rPr>
      </w:pPr>
      <w:r>
        <w:rPr>
          <w:b/>
          <w:bCs/>
          <w:sz w:val="28"/>
          <w:szCs w:val="28"/>
        </w:rPr>
        <w:br w:type="page"/>
      </w:r>
    </w:p>
    <w:p w14:paraId="57DBA6F4" w14:textId="31B79842" w:rsidR="009B0FFE" w:rsidRDefault="009B0FFE" w:rsidP="00D15905">
      <w:pPr>
        <w:pStyle w:val="ListParagraph"/>
        <w:numPr>
          <w:ilvl w:val="0"/>
          <w:numId w:val="17"/>
        </w:numPr>
        <w:outlineLvl w:val="0"/>
        <w:rPr>
          <w:b/>
          <w:bCs/>
          <w:sz w:val="28"/>
          <w:szCs w:val="28"/>
        </w:rPr>
      </w:pPr>
      <w:bookmarkStart w:id="17" w:name="_Toc185189844"/>
      <w:r>
        <w:rPr>
          <w:b/>
          <w:bCs/>
          <w:sz w:val="28"/>
          <w:szCs w:val="28"/>
        </w:rPr>
        <w:lastRenderedPageBreak/>
        <w:t>REFFERENCES</w:t>
      </w:r>
      <w:bookmarkEnd w:id="17"/>
    </w:p>
    <w:p w14:paraId="31CB303C" w14:textId="4BBFB3CB" w:rsidR="009B0FFE" w:rsidRDefault="009B0FFE" w:rsidP="009B0FFE">
      <w:pPr>
        <w:pStyle w:val="ListParagraph"/>
        <w:numPr>
          <w:ilvl w:val="0"/>
          <w:numId w:val="39"/>
        </w:numPr>
        <w:rPr>
          <w:b/>
          <w:bCs/>
          <w:sz w:val="28"/>
          <w:szCs w:val="28"/>
        </w:rPr>
      </w:pPr>
      <w:r>
        <w:rPr>
          <w:b/>
          <w:bCs/>
          <w:sz w:val="28"/>
          <w:szCs w:val="28"/>
        </w:rPr>
        <w:t>FRONT-END</w:t>
      </w:r>
    </w:p>
    <w:p w14:paraId="5EBAE011" w14:textId="1B55EFCE" w:rsidR="00CE1A96" w:rsidRDefault="00CE1A96" w:rsidP="00CE1A96">
      <w:pPr>
        <w:rPr>
          <w:sz w:val="28"/>
          <w:szCs w:val="28"/>
        </w:rPr>
      </w:pPr>
      <w:hyperlink r:id="rId62" w:history="1">
        <w:r w:rsidRPr="002E0564">
          <w:rPr>
            <w:rStyle w:val="Hyperlink"/>
            <w:sz w:val="28"/>
            <w:szCs w:val="28"/>
          </w:rPr>
          <w:t>https://www.w3schools.com/</w:t>
        </w:r>
      </w:hyperlink>
    </w:p>
    <w:p w14:paraId="50DD1029" w14:textId="21FE0DA9" w:rsidR="00CE1A96" w:rsidRPr="00CE1A96" w:rsidRDefault="00EC01DD" w:rsidP="00CE1A96">
      <w:pPr>
        <w:rPr>
          <w:sz w:val="28"/>
          <w:szCs w:val="28"/>
        </w:rPr>
      </w:pPr>
      <w:r w:rsidRPr="00EC01DD">
        <w:rPr>
          <w:sz w:val="28"/>
          <w:szCs w:val="28"/>
        </w:rPr>
        <w:t>https://vite.dev/guide/</w:t>
      </w:r>
    </w:p>
    <w:p w14:paraId="7592B357" w14:textId="57238E03" w:rsidR="009B0FFE" w:rsidRDefault="009B0FFE" w:rsidP="009B0FFE">
      <w:pPr>
        <w:pStyle w:val="ListParagraph"/>
        <w:numPr>
          <w:ilvl w:val="0"/>
          <w:numId w:val="39"/>
        </w:numPr>
        <w:rPr>
          <w:b/>
          <w:bCs/>
          <w:sz w:val="28"/>
          <w:szCs w:val="28"/>
        </w:rPr>
      </w:pPr>
      <w:r>
        <w:rPr>
          <w:b/>
          <w:bCs/>
          <w:sz w:val="28"/>
          <w:szCs w:val="28"/>
        </w:rPr>
        <w:t>BACK-END</w:t>
      </w:r>
    </w:p>
    <w:p w14:paraId="513F1E13" w14:textId="6C2B36F4" w:rsidR="0019453E" w:rsidRDefault="0019453E" w:rsidP="0019453E">
      <w:pPr>
        <w:rPr>
          <w:sz w:val="28"/>
          <w:szCs w:val="28"/>
        </w:rPr>
      </w:pPr>
      <w:hyperlink r:id="rId63" w:history="1">
        <w:r w:rsidRPr="002E0564">
          <w:rPr>
            <w:rStyle w:val="Hyperlink"/>
            <w:sz w:val="28"/>
            <w:szCs w:val="28"/>
          </w:rPr>
          <w:t>https://docs.oracle.com/javaee/7/tutorial/servlets.htm</w:t>
        </w:r>
      </w:hyperlink>
    </w:p>
    <w:p w14:paraId="3DF792DC" w14:textId="2AB9541D" w:rsidR="0019453E" w:rsidRDefault="00DE20F8" w:rsidP="0019453E">
      <w:pPr>
        <w:rPr>
          <w:sz w:val="28"/>
          <w:szCs w:val="28"/>
        </w:rPr>
      </w:pPr>
      <w:hyperlink r:id="rId64" w:history="1">
        <w:r w:rsidRPr="002E0564">
          <w:rPr>
            <w:rStyle w:val="Hyperlink"/>
            <w:sz w:val="28"/>
            <w:szCs w:val="28"/>
          </w:rPr>
          <w:t>https://www.mysqltutorial.org/</w:t>
        </w:r>
      </w:hyperlink>
    </w:p>
    <w:p w14:paraId="19FC3BEE" w14:textId="68CF364F" w:rsidR="00DE20F8" w:rsidRDefault="00DE20F8" w:rsidP="0019453E">
      <w:pPr>
        <w:rPr>
          <w:sz w:val="28"/>
          <w:szCs w:val="28"/>
        </w:rPr>
      </w:pPr>
      <w:hyperlink r:id="rId65" w:history="1">
        <w:r w:rsidRPr="002E0564">
          <w:rPr>
            <w:rStyle w:val="Hyperlink"/>
            <w:sz w:val="28"/>
            <w:szCs w:val="28"/>
          </w:rPr>
          <w:t>https://www.javatpoint.com/example-to-connect-to-the-mysql-database</w:t>
        </w:r>
      </w:hyperlink>
    </w:p>
    <w:p w14:paraId="03BB11FD" w14:textId="44CAFA42" w:rsidR="00DE20F8" w:rsidRDefault="009A6E94" w:rsidP="0019453E">
      <w:hyperlink r:id="rId66" w:history="1">
        <w:r w:rsidRPr="002E0564">
          <w:rPr>
            <w:rStyle w:val="Hyperlink"/>
            <w:sz w:val="28"/>
            <w:szCs w:val="28"/>
          </w:rPr>
          <w:t>https://dev.mysql.com/doc/</w:t>
        </w:r>
      </w:hyperlink>
    </w:p>
    <w:p w14:paraId="12546AFD" w14:textId="167BB713" w:rsidR="00B906B2" w:rsidRPr="00B906B2" w:rsidRDefault="00B906B2" w:rsidP="0019453E">
      <w:pPr>
        <w:rPr>
          <w:color w:val="0A2F41" w:themeColor="accent1" w:themeShade="80"/>
          <w:sz w:val="28"/>
          <w:szCs w:val="28"/>
        </w:rPr>
      </w:pPr>
      <w:r w:rsidRPr="00B906B2">
        <w:rPr>
          <w:color w:val="0A2F41" w:themeColor="accent1" w:themeShade="80"/>
          <w:sz w:val="28"/>
          <w:szCs w:val="28"/>
        </w:rPr>
        <w:t>https://chatgpt.com/</w:t>
      </w:r>
    </w:p>
    <w:p w14:paraId="2C35473B" w14:textId="77777777" w:rsidR="009A6E94" w:rsidRPr="0019453E" w:rsidRDefault="009A6E94" w:rsidP="0019453E">
      <w:pPr>
        <w:rPr>
          <w:sz w:val="28"/>
          <w:szCs w:val="28"/>
        </w:rPr>
      </w:pPr>
    </w:p>
    <w:sectPr w:rsidR="009A6E94" w:rsidRPr="0019453E" w:rsidSect="00047B47">
      <w:footerReference w:type="default" r:id="rId67"/>
      <w:type w:val="continuous"/>
      <w:pgSz w:w="12240" w:h="15840"/>
      <w:pgMar w:top="1440" w:right="1440" w:bottom="426"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56AF0" w14:textId="77777777" w:rsidR="00D03C8B" w:rsidRDefault="00D03C8B" w:rsidP="00D15905">
      <w:pPr>
        <w:spacing w:after="0" w:line="240" w:lineRule="auto"/>
      </w:pPr>
      <w:r>
        <w:separator/>
      </w:r>
    </w:p>
  </w:endnote>
  <w:endnote w:type="continuationSeparator" w:id="0">
    <w:p w14:paraId="42C5F8CD" w14:textId="77777777" w:rsidR="00D03C8B" w:rsidRDefault="00D03C8B" w:rsidP="00D15905">
      <w:pPr>
        <w:spacing w:after="0" w:line="240" w:lineRule="auto"/>
      </w:pPr>
      <w:r>
        <w:continuationSeparator/>
      </w:r>
    </w:p>
  </w:endnote>
  <w:endnote w:type="continuationNotice" w:id="1">
    <w:p w14:paraId="0D4925F2" w14:textId="77777777" w:rsidR="00D03C8B" w:rsidRDefault="00D03C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0423803"/>
      <w:docPartObj>
        <w:docPartGallery w:val="Page Numbers (Bottom of Page)"/>
        <w:docPartUnique/>
      </w:docPartObj>
    </w:sdtPr>
    <w:sdtEndPr>
      <w:rPr>
        <w:noProof/>
      </w:rPr>
    </w:sdtEndPr>
    <w:sdtContent>
      <w:p w14:paraId="3614AD30" w14:textId="74CF73D0" w:rsidR="00D15905" w:rsidRDefault="00D159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4133C6" w14:textId="77777777" w:rsidR="00D15905" w:rsidRDefault="00D159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0E7BD3" w14:textId="77777777" w:rsidR="00D03C8B" w:rsidRDefault="00D03C8B" w:rsidP="00D15905">
      <w:pPr>
        <w:spacing w:after="0" w:line="240" w:lineRule="auto"/>
      </w:pPr>
      <w:r>
        <w:separator/>
      </w:r>
    </w:p>
  </w:footnote>
  <w:footnote w:type="continuationSeparator" w:id="0">
    <w:p w14:paraId="1F8C6432" w14:textId="77777777" w:rsidR="00D03C8B" w:rsidRDefault="00D03C8B" w:rsidP="00D15905">
      <w:pPr>
        <w:spacing w:after="0" w:line="240" w:lineRule="auto"/>
      </w:pPr>
      <w:r>
        <w:continuationSeparator/>
      </w:r>
    </w:p>
  </w:footnote>
  <w:footnote w:type="continuationNotice" w:id="1">
    <w:p w14:paraId="78DDEA17" w14:textId="77777777" w:rsidR="00D03C8B" w:rsidRDefault="00D03C8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B3731"/>
    <w:multiLevelType w:val="hybridMultilevel"/>
    <w:tmpl w:val="DE1A4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37BF3"/>
    <w:multiLevelType w:val="hybridMultilevel"/>
    <w:tmpl w:val="288AACB8"/>
    <w:lvl w:ilvl="0" w:tplc="AFC0DD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A7281"/>
    <w:multiLevelType w:val="hybridMultilevel"/>
    <w:tmpl w:val="A8A08E76"/>
    <w:lvl w:ilvl="0" w:tplc="489C1FF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B55781"/>
    <w:multiLevelType w:val="hybridMultilevel"/>
    <w:tmpl w:val="6C986BB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7764EEE"/>
    <w:multiLevelType w:val="hybridMultilevel"/>
    <w:tmpl w:val="A83ED448"/>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A23709E"/>
    <w:multiLevelType w:val="hybridMultilevel"/>
    <w:tmpl w:val="72EA12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C2E4B1B"/>
    <w:multiLevelType w:val="hybridMultilevel"/>
    <w:tmpl w:val="E35E0E7C"/>
    <w:lvl w:ilvl="0" w:tplc="AD4A86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D833BB"/>
    <w:multiLevelType w:val="hybridMultilevel"/>
    <w:tmpl w:val="516E50D0"/>
    <w:lvl w:ilvl="0" w:tplc="2278D2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F03A2F"/>
    <w:multiLevelType w:val="hybridMultilevel"/>
    <w:tmpl w:val="BA3AF4F8"/>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E903563"/>
    <w:multiLevelType w:val="hybridMultilevel"/>
    <w:tmpl w:val="EF66A4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E9318C1"/>
    <w:multiLevelType w:val="hybridMultilevel"/>
    <w:tmpl w:val="A9F0FFDC"/>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F773EA3"/>
    <w:multiLevelType w:val="hybridMultilevel"/>
    <w:tmpl w:val="8078E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C75757"/>
    <w:multiLevelType w:val="hybridMultilevel"/>
    <w:tmpl w:val="50E4A0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1881B2F"/>
    <w:multiLevelType w:val="hybridMultilevel"/>
    <w:tmpl w:val="FBD49B2E"/>
    <w:lvl w:ilvl="0" w:tplc="AFC0DD3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0B053C"/>
    <w:multiLevelType w:val="hybridMultilevel"/>
    <w:tmpl w:val="3404FE78"/>
    <w:lvl w:ilvl="0" w:tplc="9648C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974B56"/>
    <w:multiLevelType w:val="hybridMultilevel"/>
    <w:tmpl w:val="F13C4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B07816"/>
    <w:multiLevelType w:val="hybridMultilevel"/>
    <w:tmpl w:val="599E9B08"/>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E860426"/>
    <w:multiLevelType w:val="multilevel"/>
    <w:tmpl w:val="9CB0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C328A8"/>
    <w:multiLevelType w:val="multilevel"/>
    <w:tmpl w:val="EF02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2C6335"/>
    <w:multiLevelType w:val="hybridMultilevel"/>
    <w:tmpl w:val="6E6ED1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6735"/>
    <w:multiLevelType w:val="hybridMultilevel"/>
    <w:tmpl w:val="034CB2E2"/>
    <w:lvl w:ilvl="0" w:tplc="C2E8BC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CF4FB1"/>
    <w:multiLevelType w:val="hybridMultilevel"/>
    <w:tmpl w:val="87961C10"/>
    <w:lvl w:ilvl="0" w:tplc="9648C64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2E20C5"/>
    <w:multiLevelType w:val="hybridMultilevel"/>
    <w:tmpl w:val="BB6C8E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E43801"/>
    <w:multiLevelType w:val="multilevel"/>
    <w:tmpl w:val="7458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7E55CD"/>
    <w:multiLevelType w:val="hybridMultilevel"/>
    <w:tmpl w:val="8078ECD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F181AC2"/>
    <w:multiLevelType w:val="hybridMultilevel"/>
    <w:tmpl w:val="79FE62E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F3035AC"/>
    <w:multiLevelType w:val="hybridMultilevel"/>
    <w:tmpl w:val="9E7E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C8667C"/>
    <w:multiLevelType w:val="multilevel"/>
    <w:tmpl w:val="DE2A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74E80"/>
    <w:multiLevelType w:val="hybridMultilevel"/>
    <w:tmpl w:val="64EC3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012D91"/>
    <w:multiLevelType w:val="multilevel"/>
    <w:tmpl w:val="82E4CB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B23E1"/>
    <w:multiLevelType w:val="hybridMultilevel"/>
    <w:tmpl w:val="ACFCB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4D3BED"/>
    <w:multiLevelType w:val="hybridMultilevel"/>
    <w:tmpl w:val="4A2CE7A4"/>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DA373BB"/>
    <w:multiLevelType w:val="hybridMultilevel"/>
    <w:tmpl w:val="2724D526"/>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DB35DBD"/>
    <w:multiLevelType w:val="hybridMultilevel"/>
    <w:tmpl w:val="0AD4E64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67CE0C06"/>
    <w:multiLevelType w:val="hybridMultilevel"/>
    <w:tmpl w:val="D488F5EE"/>
    <w:lvl w:ilvl="0" w:tplc="AFC0DD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A6AA6"/>
    <w:multiLevelType w:val="hybridMultilevel"/>
    <w:tmpl w:val="D326FFF0"/>
    <w:lvl w:ilvl="0" w:tplc="0882C7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9E2334"/>
    <w:multiLevelType w:val="hybridMultilevel"/>
    <w:tmpl w:val="75A48B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72569E"/>
    <w:multiLevelType w:val="hybridMultilevel"/>
    <w:tmpl w:val="8CE81B2A"/>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DE07020"/>
    <w:multiLevelType w:val="hybridMultilevel"/>
    <w:tmpl w:val="8A4C1EE2"/>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0BE77A8"/>
    <w:multiLevelType w:val="hybridMultilevel"/>
    <w:tmpl w:val="8862BA4C"/>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157661F"/>
    <w:multiLevelType w:val="hybridMultilevel"/>
    <w:tmpl w:val="F5487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375ECA"/>
    <w:multiLevelType w:val="hybridMultilevel"/>
    <w:tmpl w:val="50E4A0B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4E6687E"/>
    <w:multiLevelType w:val="hybridMultilevel"/>
    <w:tmpl w:val="FA122F7E"/>
    <w:lvl w:ilvl="0" w:tplc="04090015">
      <w:start w:val="1"/>
      <w:numFmt w:val="upp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76FE3115"/>
    <w:multiLevelType w:val="hybridMultilevel"/>
    <w:tmpl w:val="5F7EF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9D1A81"/>
    <w:multiLevelType w:val="hybridMultilevel"/>
    <w:tmpl w:val="E2D24A38"/>
    <w:lvl w:ilvl="0" w:tplc="09A0C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0855F9"/>
    <w:multiLevelType w:val="hybridMultilevel"/>
    <w:tmpl w:val="80688320"/>
    <w:lvl w:ilvl="0" w:tplc="04090017">
      <w:start w:val="1"/>
      <w:numFmt w:val="lowerLetter"/>
      <w:lvlText w:val="%1)"/>
      <w:lvlJc w:val="left"/>
      <w:pPr>
        <w:ind w:left="2520" w:hanging="360"/>
      </w:pPr>
    </w:lvl>
    <w:lvl w:ilvl="1" w:tplc="A6E41C98">
      <w:numFmt w:val="bullet"/>
      <w:lvlText w:val=""/>
      <w:lvlJc w:val="left"/>
      <w:pPr>
        <w:ind w:left="3240" w:hanging="360"/>
      </w:pPr>
      <w:rPr>
        <w:rFonts w:ascii="Symbol" w:eastAsia="Times New Roman" w:hAnsi="Symbol" w:cs="Times New Roman" w:hint="default"/>
      </w:rPr>
    </w:lvl>
    <w:lvl w:ilvl="2" w:tplc="0B0AFA08">
      <w:start w:val="2"/>
      <w:numFmt w:val="bullet"/>
      <w:lvlText w:val=""/>
      <w:lvlJc w:val="left"/>
      <w:pPr>
        <w:ind w:left="4140" w:hanging="360"/>
      </w:pPr>
      <w:rPr>
        <w:rFonts w:ascii="Wingdings" w:eastAsiaTheme="minorEastAsia" w:hAnsi="Wingdings" w:cstheme="minorBidi" w:hint="default"/>
      </w:r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449160527">
    <w:abstractNumId w:val="44"/>
  </w:num>
  <w:num w:numId="2" w16cid:durableId="525096048">
    <w:abstractNumId w:val="35"/>
  </w:num>
  <w:num w:numId="3" w16cid:durableId="644093656">
    <w:abstractNumId w:val="7"/>
  </w:num>
  <w:num w:numId="4" w16cid:durableId="1685782559">
    <w:abstractNumId w:val="20"/>
  </w:num>
  <w:num w:numId="5" w16cid:durableId="1780567577">
    <w:abstractNumId w:val="6"/>
  </w:num>
  <w:num w:numId="6" w16cid:durableId="756445765">
    <w:abstractNumId w:val="2"/>
  </w:num>
  <w:num w:numId="7" w16cid:durableId="1974825343">
    <w:abstractNumId w:val="1"/>
  </w:num>
  <w:num w:numId="8" w16cid:durableId="472648259">
    <w:abstractNumId w:val="30"/>
  </w:num>
  <w:num w:numId="9" w16cid:durableId="1386951180">
    <w:abstractNumId w:val="28"/>
  </w:num>
  <w:num w:numId="10" w16cid:durableId="33896093">
    <w:abstractNumId w:val="0"/>
  </w:num>
  <w:num w:numId="11" w16cid:durableId="1857648079">
    <w:abstractNumId w:val="22"/>
  </w:num>
  <w:num w:numId="12" w16cid:durableId="500968518">
    <w:abstractNumId w:val="34"/>
  </w:num>
  <w:num w:numId="13" w16cid:durableId="150753162">
    <w:abstractNumId w:val="13"/>
  </w:num>
  <w:num w:numId="14" w16cid:durableId="664012267">
    <w:abstractNumId w:val="14"/>
  </w:num>
  <w:num w:numId="15" w16cid:durableId="564686935">
    <w:abstractNumId w:val="43"/>
  </w:num>
  <w:num w:numId="16" w16cid:durableId="1744139195">
    <w:abstractNumId w:val="4"/>
  </w:num>
  <w:num w:numId="17" w16cid:durableId="294679004">
    <w:abstractNumId w:val="21"/>
  </w:num>
  <w:num w:numId="18" w16cid:durableId="1920670922">
    <w:abstractNumId w:val="11"/>
  </w:num>
  <w:num w:numId="19" w16cid:durableId="1890722464">
    <w:abstractNumId w:val="24"/>
  </w:num>
  <w:num w:numId="20" w16cid:durableId="1876698257">
    <w:abstractNumId w:val="5"/>
  </w:num>
  <w:num w:numId="21" w16cid:durableId="51732785">
    <w:abstractNumId w:val="40"/>
  </w:num>
  <w:num w:numId="22" w16cid:durableId="1079137089">
    <w:abstractNumId w:val="12"/>
  </w:num>
  <w:num w:numId="23" w16cid:durableId="362173861">
    <w:abstractNumId w:val="39"/>
  </w:num>
  <w:num w:numId="24" w16cid:durableId="1386023900">
    <w:abstractNumId w:val="10"/>
  </w:num>
  <w:num w:numId="25" w16cid:durableId="1610963806">
    <w:abstractNumId w:val="42"/>
  </w:num>
  <w:num w:numId="26" w16cid:durableId="1380319332">
    <w:abstractNumId w:val="16"/>
  </w:num>
  <w:num w:numId="27" w16cid:durableId="1443527106">
    <w:abstractNumId w:val="25"/>
  </w:num>
  <w:num w:numId="28" w16cid:durableId="2056419348">
    <w:abstractNumId w:val="36"/>
  </w:num>
  <w:num w:numId="29" w16cid:durableId="133332220">
    <w:abstractNumId w:val="8"/>
  </w:num>
  <w:num w:numId="30" w16cid:durableId="1545681449">
    <w:abstractNumId w:val="37"/>
  </w:num>
  <w:num w:numId="31" w16cid:durableId="1037704406">
    <w:abstractNumId w:val="45"/>
  </w:num>
  <w:num w:numId="32" w16cid:durableId="1423574804">
    <w:abstractNumId w:val="9"/>
  </w:num>
  <w:num w:numId="33" w16cid:durableId="1485849982">
    <w:abstractNumId w:val="19"/>
  </w:num>
  <w:num w:numId="34" w16cid:durableId="1397976286">
    <w:abstractNumId w:val="32"/>
  </w:num>
  <w:num w:numId="35" w16cid:durableId="1203248027">
    <w:abstractNumId w:val="3"/>
  </w:num>
  <w:num w:numId="36" w16cid:durableId="1504053637">
    <w:abstractNumId w:val="33"/>
  </w:num>
  <w:num w:numId="37" w16cid:durableId="1122043255">
    <w:abstractNumId w:val="31"/>
  </w:num>
  <w:num w:numId="38" w16cid:durableId="1774327181">
    <w:abstractNumId w:val="38"/>
  </w:num>
  <w:num w:numId="39" w16cid:durableId="1132019756">
    <w:abstractNumId w:val="41"/>
  </w:num>
  <w:num w:numId="40" w16cid:durableId="361058624">
    <w:abstractNumId w:val="27"/>
  </w:num>
  <w:num w:numId="41" w16cid:durableId="713818750">
    <w:abstractNumId w:val="29"/>
  </w:num>
  <w:num w:numId="42" w16cid:durableId="88089614">
    <w:abstractNumId w:val="23"/>
  </w:num>
  <w:num w:numId="43" w16cid:durableId="1327591537">
    <w:abstractNumId w:val="18"/>
  </w:num>
  <w:num w:numId="44" w16cid:durableId="1404766004">
    <w:abstractNumId w:val="17"/>
  </w:num>
  <w:num w:numId="45" w16cid:durableId="865486543">
    <w:abstractNumId w:val="15"/>
  </w:num>
  <w:num w:numId="46" w16cid:durableId="10743500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5E7"/>
    <w:rsid w:val="00013EA5"/>
    <w:rsid w:val="00014B69"/>
    <w:rsid w:val="00015988"/>
    <w:rsid w:val="000216EE"/>
    <w:rsid w:val="0002310F"/>
    <w:rsid w:val="00025280"/>
    <w:rsid w:val="0002703D"/>
    <w:rsid w:val="00030CFC"/>
    <w:rsid w:val="00034408"/>
    <w:rsid w:val="000349CB"/>
    <w:rsid w:val="0004127A"/>
    <w:rsid w:val="00047B47"/>
    <w:rsid w:val="0005390D"/>
    <w:rsid w:val="000570A2"/>
    <w:rsid w:val="000641F9"/>
    <w:rsid w:val="0006740D"/>
    <w:rsid w:val="00071FDA"/>
    <w:rsid w:val="000772DB"/>
    <w:rsid w:val="00084088"/>
    <w:rsid w:val="000848BF"/>
    <w:rsid w:val="0008589D"/>
    <w:rsid w:val="000940B8"/>
    <w:rsid w:val="000941C0"/>
    <w:rsid w:val="0009474F"/>
    <w:rsid w:val="000A3224"/>
    <w:rsid w:val="000A3D4F"/>
    <w:rsid w:val="000A6813"/>
    <w:rsid w:val="000B3751"/>
    <w:rsid w:val="000B43C1"/>
    <w:rsid w:val="000C3F4D"/>
    <w:rsid w:val="000C5F9F"/>
    <w:rsid w:val="000C6293"/>
    <w:rsid w:val="000D1FBD"/>
    <w:rsid w:val="000D59A7"/>
    <w:rsid w:val="000E08E8"/>
    <w:rsid w:val="000E799C"/>
    <w:rsid w:val="000F55DD"/>
    <w:rsid w:val="00101FC8"/>
    <w:rsid w:val="00110D72"/>
    <w:rsid w:val="00110E16"/>
    <w:rsid w:val="00114B86"/>
    <w:rsid w:val="00115F2A"/>
    <w:rsid w:val="001245E4"/>
    <w:rsid w:val="00125804"/>
    <w:rsid w:val="001314F8"/>
    <w:rsid w:val="00131D91"/>
    <w:rsid w:val="001404EE"/>
    <w:rsid w:val="0014583F"/>
    <w:rsid w:val="00146F88"/>
    <w:rsid w:val="00151776"/>
    <w:rsid w:val="00155DF6"/>
    <w:rsid w:val="00157F16"/>
    <w:rsid w:val="0016439A"/>
    <w:rsid w:val="00165F05"/>
    <w:rsid w:val="0016628A"/>
    <w:rsid w:val="00166EEB"/>
    <w:rsid w:val="00176AF7"/>
    <w:rsid w:val="00176F19"/>
    <w:rsid w:val="00176FA1"/>
    <w:rsid w:val="00177974"/>
    <w:rsid w:val="00180719"/>
    <w:rsid w:val="00183DEC"/>
    <w:rsid w:val="001941A4"/>
    <w:rsid w:val="0019453E"/>
    <w:rsid w:val="00197EBE"/>
    <w:rsid w:val="001A1660"/>
    <w:rsid w:val="001A196B"/>
    <w:rsid w:val="001A502C"/>
    <w:rsid w:val="001A6BBA"/>
    <w:rsid w:val="001B12EC"/>
    <w:rsid w:val="001C45B5"/>
    <w:rsid w:val="001C498C"/>
    <w:rsid w:val="001C5F2B"/>
    <w:rsid w:val="001C64B1"/>
    <w:rsid w:val="001D00BB"/>
    <w:rsid w:val="001D1515"/>
    <w:rsid w:val="001D1736"/>
    <w:rsid w:val="001D5D35"/>
    <w:rsid w:val="001E1538"/>
    <w:rsid w:val="001F11C6"/>
    <w:rsid w:val="0020117A"/>
    <w:rsid w:val="00203D87"/>
    <w:rsid w:val="00204671"/>
    <w:rsid w:val="002069BC"/>
    <w:rsid w:val="0021173F"/>
    <w:rsid w:val="00214294"/>
    <w:rsid w:val="00225DEC"/>
    <w:rsid w:val="00230DA3"/>
    <w:rsid w:val="00234CD6"/>
    <w:rsid w:val="00235967"/>
    <w:rsid w:val="00244C17"/>
    <w:rsid w:val="00256115"/>
    <w:rsid w:val="00277A8B"/>
    <w:rsid w:val="00277E6B"/>
    <w:rsid w:val="00281236"/>
    <w:rsid w:val="00282E53"/>
    <w:rsid w:val="002877AE"/>
    <w:rsid w:val="0029111A"/>
    <w:rsid w:val="00295494"/>
    <w:rsid w:val="00295772"/>
    <w:rsid w:val="002A12AB"/>
    <w:rsid w:val="002A326A"/>
    <w:rsid w:val="002A7275"/>
    <w:rsid w:val="002B2F43"/>
    <w:rsid w:val="002B5B4F"/>
    <w:rsid w:val="002B5BCC"/>
    <w:rsid w:val="002C0C3B"/>
    <w:rsid w:val="002C0C9D"/>
    <w:rsid w:val="002C4677"/>
    <w:rsid w:val="002C5373"/>
    <w:rsid w:val="002D0DAC"/>
    <w:rsid w:val="002D2FFA"/>
    <w:rsid w:val="002D4F48"/>
    <w:rsid w:val="002D7FFC"/>
    <w:rsid w:val="002E26B6"/>
    <w:rsid w:val="002E5AFC"/>
    <w:rsid w:val="002F115A"/>
    <w:rsid w:val="002F16EB"/>
    <w:rsid w:val="002F1BCA"/>
    <w:rsid w:val="002F2239"/>
    <w:rsid w:val="00313213"/>
    <w:rsid w:val="00314FBF"/>
    <w:rsid w:val="00316559"/>
    <w:rsid w:val="00322766"/>
    <w:rsid w:val="00330E33"/>
    <w:rsid w:val="00340047"/>
    <w:rsid w:val="00341201"/>
    <w:rsid w:val="003578E2"/>
    <w:rsid w:val="00371777"/>
    <w:rsid w:val="00371F9B"/>
    <w:rsid w:val="00373124"/>
    <w:rsid w:val="00375F8F"/>
    <w:rsid w:val="0038106C"/>
    <w:rsid w:val="003813EC"/>
    <w:rsid w:val="003829EA"/>
    <w:rsid w:val="00391890"/>
    <w:rsid w:val="00391BF2"/>
    <w:rsid w:val="00395AFA"/>
    <w:rsid w:val="003A6901"/>
    <w:rsid w:val="003C2B92"/>
    <w:rsid w:val="003C2DF3"/>
    <w:rsid w:val="003C3F61"/>
    <w:rsid w:val="003D08F2"/>
    <w:rsid w:val="003D3450"/>
    <w:rsid w:val="003E17B3"/>
    <w:rsid w:val="003E49CA"/>
    <w:rsid w:val="003E606E"/>
    <w:rsid w:val="003E6F39"/>
    <w:rsid w:val="003F71B3"/>
    <w:rsid w:val="00400984"/>
    <w:rsid w:val="00411D32"/>
    <w:rsid w:val="0041204F"/>
    <w:rsid w:val="004239D5"/>
    <w:rsid w:val="00445C31"/>
    <w:rsid w:val="004555B8"/>
    <w:rsid w:val="004570C2"/>
    <w:rsid w:val="00467D3C"/>
    <w:rsid w:val="00472805"/>
    <w:rsid w:val="00476217"/>
    <w:rsid w:val="00480063"/>
    <w:rsid w:val="00480E11"/>
    <w:rsid w:val="00491AF0"/>
    <w:rsid w:val="0049462F"/>
    <w:rsid w:val="004A36D4"/>
    <w:rsid w:val="004A5381"/>
    <w:rsid w:val="004B7DC1"/>
    <w:rsid w:val="004C10A8"/>
    <w:rsid w:val="004C396A"/>
    <w:rsid w:val="004D0AB3"/>
    <w:rsid w:val="004D5422"/>
    <w:rsid w:val="004D55D1"/>
    <w:rsid w:val="004E6213"/>
    <w:rsid w:val="004E64BB"/>
    <w:rsid w:val="004F21B4"/>
    <w:rsid w:val="004F686F"/>
    <w:rsid w:val="005002E2"/>
    <w:rsid w:val="00502E73"/>
    <w:rsid w:val="0050349B"/>
    <w:rsid w:val="00512CCB"/>
    <w:rsid w:val="005133D4"/>
    <w:rsid w:val="00523D7A"/>
    <w:rsid w:val="00525816"/>
    <w:rsid w:val="00530683"/>
    <w:rsid w:val="005332D3"/>
    <w:rsid w:val="00541629"/>
    <w:rsid w:val="005634FE"/>
    <w:rsid w:val="00567962"/>
    <w:rsid w:val="005759B1"/>
    <w:rsid w:val="0057713E"/>
    <w:rsid w:val="00582619"/>
    <w:rsid w:val="005831DF"/>
    <w:rsid w:val="00584166"/>
    <w:rsid w:val="005A2CDE"/>
    <w:rsid w:val="005A74F7"/>
    <w:rsid w:val="005A7858"/>
    <w:rsid w:val="005A7F89"/>
    <w:rsid w:val="005D0627"/>
    <w:rsid w:val="005D597B"/>
    <w:rsid w:val="005E2F37"/>
    <w:rsid w:val="005E57F6"/>
    <w:rsid w:val="005E6BAA"/>
    <w:rsid w:val="005E7097"/>
    <w:rsid w:val="0060725D"/>
    <w:rsid w:val="0061557F"/>
    <w:rsid w:val="006165D3"/>
    <w:rsid w:val="00624D96"/>
    <w:rsid w:val="00630B73"/>
    <w:rsid w:val="006416F7"/>
    <w:rsid w:val="006464E5"/>
    <w:rsid w:val="00652874"/>
    <w:rsid w:val="0066628E"/>
    <w:rsid w:val="00684E3C"/>
    <w:rsid w:val="00687419"/>
    <w:rsid w:val="006927F5"/>
    <w:rsid w:val="00693C3E"/>
    <w:rsid w:val="00694CA2"/>
    <w:rsid w:val="006965C9"/>
    <w:rsid w:val="006A285B"/>
    <w:rsid w:val="006A3526"/>
    <w:rsid w:val="006A5984"/>
    <w:rsid w:val="006A7DEF"/>
    <w:rsid w:val="006B26E9"/>
    <w:rsid w:val="006B7A6A"/>
    <w:rsid w:val="006C399A"/>
    <w:rsid w:val="006C79FE"/>
    <w:rsid w:val="006D6DE2"/>
    <w:rsid w:val="006D7B1A"/>
    <w:rsid w:val="006D7C73"/>
    <w:rsid w:val="006E35CA"/>
    <w:rsid w:val="006E6078"/>
    <w:rsid w:val="006F4C64"/>
    <w:rsid w:val="00701529"/>
    <w:rsid w:val="007151B6"/>
    <w:rsid w:val="00723B69"/>
    <w:rsid w:val="007253F0"/>
    <w:rsid w:val="00732F5C"/>
    <w:rsid w:val="00744E8A"/>
    <w:rsid w:val="007535CA"/>
    <w:rsid w:val="007663FB"/>
    <w:rsid w:val="007700A4"/>
    <w:rsid w:val="00785E07"/>
    <w:rsid w:val="00790C44"/>
    <w:rsid w:val="0079647A"/>
    <w:rsid w:val="007978A4"/>
    <w:rsid w:val="007A0C25"/>
    <w:rsid w:val="007A31DF"/>
    <w:rsid w:val="007A51DE"/>
    <w:rsid w:val="007A5325"/>
    <w:rsid w:val="007A5FE1"/>
    <w:rsid w:val="007B2E48"/>
    <w:rsid w:val="007C042E"/>
    <w:rsid w:val="007C3F98"/>
    <w:rsid w:val="007C7A57"/>
    <w:rsid w:val="007D00DE"/>
    <w:rsid w:val="007D4ECB"/>
    <w:rsid w:val="007D5CB9"/>
    <w:rsid w:val="007E4690"/>
    <w:rsid w:val="007E705F"/>
    <w:rsid w:val="007F1139"/>
    <w:rsid w:val="007F4097"/>
    <w:rsid w:val="007F6BE1"/>
    <w:rsid w:val="007F7DD8"/>
    <w:rsid w:val="0080660D"/>
    <w:rsid w:val="0081149B"/>
    <w:rsid w:val="0081337B"/>
    <w:rsid w:val="00813EFF"/>
    <w:rsid w:val="0082247B"/>
    <w:rsid w:val="0082511A"/>
    <w:rsid w:val="00833B51"/>
    <w:rsid w:val="00837B1C"/>
    <w:rsid w:val="00841895"/>
    <w:rsid w:val="00843EF6"/>
    <w:rsid w:val="008550A8"/>
    <w:rsid w:val="00855257"/>
    <w:rsid w:val="00857CE6"/>
    <w:rsid w:val="00865662"/>
    <w:rsid w:val="008660DC"/>
    <w:rsid w:val="00866355"/>
    <w:rsid w:val="0087744F"/>
    <w:rsid w:val="00880526"/>
    <w:rsid w:val="00886AE4"/>
    <w:rsid w:val="00896478"/>
    <w:rsid w:val="00896875"/>
    <w:rsid w:val="008A5A6B"/>
    <w:rsid w:val="008C1CB3"/>
    <w:rsid w:val="008C36BE"/>
    <w:rsid w:val="008C4817"/>
    <w:rsid w:val="008D3E42"/>
    <w:rsid w:val="008E5279"/>
    <w:rsid w:val="008E52FE"/>
    <w:rsid w:val="008E56F3"/>
    <w:rsid w:val="008F046F"/>
    <w:rsid w:val="008F2725"/>
    <w:rsid w:val="008F3BCB"/>
    <w:rsid w:val="008F68FF"/>
    <w:rsid w:val="00900589"/>
    <w:rsid w:val="00902847"/>
    <w:rsid w:val="00905504"/>
    <w:rsid w:val="009062F8"/>
    <w:rsid w:val="00906FEB"/>
    <w:rsid w:val="009111C6"/>
    <w:rsid w:val="00916D2D"/>
    <w:rsid w:val="00934FF4"/>
    <w:rsid w:val="00946E17"/>
    <w:rsid w:val="00950B6F"/>
    <w:rsid w:val="00960375"/>
    <w:rsid w:val="00965795"/>
    <w:rsid w:val="00970AD5"/>
    <w:rsid w:val="009777B5"/>
    <w:rsid w:val="009816BB"/>
    <w:rsid w:val="00983875"/>
    <w:rsid w:val="00984895"/>
    <w:rsid w:val="0099033F"/>
    <w:rsid w:val="009A0644"/>
    <w:rsid w:val="009A1C52"/>
    <w:rsid w:val="009A3F8D"/>
    <w:rsid w:val="009A524B"/>
    <w:rsid w:val="009A6E94"/>
    <w:rsid w:val="009B0FFE"/>
    <w:rsid w:val="009B1534"/>
    <w:rsid w:val="009B2BAC"/>
    <w:rsid w:val="009B7ABF"/>
    <w:rsid w:val="009B7EA2"/>
    <w:rsid w:val="009C72FD"/>
    <w:rsid w:val="009D5D52"/>
    <w:rsid w:val="009D6187"/>
    <w:rsid w:val="009E5434"/>
    <w:rsid w:val="009F0256"/>
    <w:rsid w:val="009F107E"/>
    <w:rsid w:val="009F6102"/>
    <w:rsid w:val="00A004E4"/>
    <w:rsid w:val="00A21064"/>
    <w:rsid w:val="00A343A2"/>
    <w:rsid w:val="00A351CF"/>
    <w:rsid w:val="00A4116C"/>
    <w:rsid w:val="00A42DFE"/>
    <w:rsid w:val="00A50188"/>
    <w:rsid w:val="00A5382F"/>
    <w:rsid w:val="00A601EE"/>
    <w:rsid w:val="00A76A17"/>
    <w:rsid w:val="00A81B44"/>
    <w:rsid w:val="00A81E02"/>
    <w:rsid w:val="00A832A1"/>
    <w:rsid w:val="00A839B7"/>
    <w:rsid w:val="00A855B5"/>
    <w:rsid w:val="00A916A7"/>
    <w:rsid w:val="00A96840"/>
    <w:rsid w:val="00AA0062"/>
    <w:rsid w:val="00AA5DBA"/>
    <w:rsid w:val="00AA7CA0"/>
    <w:rsid w:val="00AB3F11"/>
    <w:rsid w:val="00AC0BAB"/>
    <w:rsid w:val="00AE1817"/>
    <w:rsid w:val="00AE4B9D"/>
    <w:rsid w:val="00AE7730"/>
    <w:rsid w:val="00AF3BB5"/>
    <w:rsid w:val="00AF625F"/>
    <w:rsid w:val="00B02039"/>
    <w:rsid w:val="00B03BBB"/>
    <w:rsid w:val="00B10BB3"/>
    <w:rsid w:val="00B15503"/>
    <w:rsid w:val="00B232BF"/>
    <w:rsid w:val="00B2445A"/>
    <w:rsid w:val="00B25873"/>
    <w:rsid w:val="00B33C44"/>
    <w:rsid w:val="00B34313"/>
    <w:rsid w:val="00B46455"/>
    <w:rsid w:val="00B6221F"/>
    <w:rsid w:val="00B64637"/>
    <w:rsid w:val="00B731D0"/>
    <w:rsid w:val="00B74A1D"/>
    <w:rsid w:val="00B7535E"/>
    <w:rsid w:val="00B7699F"/>
    <w:rsid w:val="00B82284"/>
    <w:rsid w:val="00B845C3"/>
    <w:rsid w:val="00B8728B"/>
    <w:rsid w:val="00B906B2"/>
    <w:rsid w:val="00B9299E"/>
    <w:rsid w:val="00B9334A"/>
    <w:rsid w:val="00BA2EFC"/>
    <w:rsid w:val="00BB1CC1"/>
    <w:rsid w:val="00BB5E5D"/>
    <w:rsid w:val="00BB7B5C"/>
    <w:rsid w:val="00BC361D"/>
    <w:rsid w:val="00BD5BD8"/>
    <w:rsid w:val="00BD70BF"/>
    <w:rsid w:val="00BE03D6"/>
    <w:rsid w:val="00BE41CF"/>
    <w:rsid w:val="00BE5D38"/>
    <w:rsid w:val="00BF24AE"/>
    <w:rsid w:val="00BF7B79"/>
    <w:rsid w:val="00C11F78"/>
    <w:rsid w:val="00C211ED"/>
    <w:rsid w:val="00C24EDD"/>
    <w:rsid w:val="00C278FA"/>
    <w:rsid w:val="00C3540C"/>
    <w:rsid w:val="00C53672"/>
    <w:rsid w:val="00C53F44"/>
    <w:rsid w:val="00C61CC3"/>
    <w:rsid w:val="00C6284A"/>
    <w:rsid w:val="00C6612D"/>
    <w:rsid w:val="00C72091"/>
    <w:rsid w:val="00C72AD0"/>
    <w:rsid w:val="00C737E4"/>
    <w:rsid w:val="00C7433E"/>
    <w:rsid w:val="00C751A9"/>
    <w:rsid w:val="00C75688"/>
    <w:rsid w:val="00C77035"/>
    <w:rsid w:val="00C81C97"/>
    <w:rsid w:val="00C8578D"/>
    <w:rsid w:val="00C864A9"/>
    <w:rsid w:val="00C92995"/>
    <w:rsid w:val="00C92E71"/>
    <w:rsid w:val="00CA4415"/>
    <w:rsid w:val="00CB18EF"/>
    <w:rsid w:val="00CB7295"/>
    <w:rsid w:val="00CC5FC8"/>
    <w:rsid w:val="00CC643F"/>
    <w:rsid w:val="00CC756F"/>
    <w:rsid w:val="00CD1612"/>
    <w:rsid w:val="00CE1A96"/>
    <w:rsid w:val="00CF0DCD"/>
    <w:rsid w:val="00CF7AC2"/>
    <w:rsid w:val="00D01D35"/>
    <w:rsid w:val="00D03C8B"/>
    <w:rsid w:val="00D05A2F"/>
    <w:rsid w:val="00D0722A"/>
    <w:rsid w:val="00D15905"/>
    <w:rsid w:val="00D1766A"/>
    <w:rsid w:val="00D43142"/>
    <w:rsid w:val="00D45EDA"/>
    <w:rsid w:val="00D57116"/>
    <w:rsid w:val="00D60328"/>
    <w:rsid w:val="00D6071C"/>
    <w:rsid w:val="00D608C8"/>
    <w:rsid w:val="00D65D77"/>
    <w:rsid w:val="00D665AE"/>
    <w:rsid w:val="00D73118"/>
    <w:rsid w:val="00D77EA0"/>
    <w:rsid w:val="00D85B48"/>
    <w:rsid w:val="00DA76B1"/>
    <w:rsid w:val="00DB09A1"/>
    <w:rsid w:val="00DE20F8"/>
    <w:rsid w:val="00DE2405"/>
    <w:rsid w:val="00DE4867"/>
    <w:rsid w:val="00DE5A8E"/>
    <w:rsid w:val="00DE60EA"/>
    <w:rsid w:val="00DF1D3E"/>
    <w:rsid w:val="00E06214"/>
    <w:rsid w:val="00E0691C"/>
    <w:rsid w:val="00E15B6C"/>
    <w:rsid w:val="00E226E7"/>
    <w:rsid w:val="00E243D4"/>
    <w:rsid w:val="00E25CC1"/>
    <w:rsid w:val="00E37B44"/>
    <w:rsid w:val="00E4385D"/>
    <w:rsid w:val="00E450A2"/>
    <w:rsid w:val="00E50705"/>
    <w:rsid w:val="00E52018"/>
    <w:rsid w:val="00E523EB"/>
    <w:rsid w:val="00E545B7"/>
    <w:rsid w:val="00E6264D"/>
    <w:rsid w:val="00E64DBA"/>
    <w:rsid w:val="00E659FA"/>
    <w:rsid w:val="00E660AD"/>
    <w:rsid w:val="00E667C0"/>
    <w:rsid w:val="00E7057C"/>
    <w:rsid w:val="00E777AA"/>
    <w:rsid w:val="00E972A4"/>
    <w:rsid w:val="00EA05A6"/>
    <w:rsid w:val="00EA1F0D"/>
    <w:rsid w:val="00EA7A54"/>
    <w:rsid w:val="00EB144C"/>
    <w:rsid w:val="00EB20B0"/>
    <w:rsid w:val="00EB4A5D"/>
    <w:rsid w:val="00EC01DD"/>
    <w:rsid w:val="00EC2F65"/>
    <w:rsid w:val="00EC46CA"/>
    <w:rsid w:val="00EC7711"/>
    <w:rsid w:val="00F036AB"/>
    <w:rsid w:val="00F07844"/>
    <w:rsid w:val="00F1111A"/>
    <w:rsid w:val="00F12F53"/>
    <w:rsid w:val="00F251D4"/>
    <w:rsid w:val="00F252FB"/>
    <w:rsid w:val="00F2785E"/>
    <w:rsid w:val="00F45177"/>
    <w:rsid w:val="00F66A2D"/>
    <w:rsid w:val="00F711A0"/>
    <w:rsid w:val="00F715E7"/>
    <w:rsid w:val="00F718E1"/>
    <w:rsid w:val="00F77AC8"/>
    <w:rsid w:val="00F814F2"/>
    <w:rsid w:val="00F81F70"/>
    <w:rsid w:val="00F82A05"/>
    <w:rsid w:val="00F85A53"/>
    <w:rsid w:val="00F9053D"/>
    <w:rsid w:val="00F941F5"/>
    <w:rsid w:val="00F9657E"/>
    <w:rsid w:val="00FA5112"/>
    <w:rsid w:val="00FA55F9"/>
    <w:rsid w:val="00FB57CF"/>
    <w:rsid w:val="00FB7559"/>
    <w:rsid w:val="00FC0B31"/>
    <w:rsid w:val="00FC18A6"/>
    <w:rsid w:val="00FC4F4E"/>
    <w:rsid w:val="00FC6A04"/>
    <w:rsid w:val="00FC7247"/>
    <w:rsid w:val="00FC7C65"/>
    <w:rsid w:val="00FD2026"/>
    <w:rsid w:val="00FD2F17"/>
    <w:rsid w:val="00FE0853"/>
    <w:rsid w:val="00FE50CE"/>
    <w:rsid w:val="00FF4A25"/>
    <w:rsid w:val="00FF50ED"/>
    <w:rsid w:val="02CFD7C2"/>
    <w:rsid w:val="188F6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4D023F"/>
  <w15:chartTrackingRefBased/>
  <w15:docId w15:val="{53F2E1D9-C3E3-4419-B2AA-0B1368C04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1A4"/>
  </w:style>
  <w:style w:type="paragraph" w:styleId="Heading1">
    <w:name w:val="heading 1"/>
    <w:basedOn w:val="Normal"/>
    <w:next w:val="Normal"/>
    <w:link w:val="Heading1Char"/>
    <w:uiPriority w:val="9"/>
    <w:qFormat/>
    <w:rsid w:val="00F715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715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715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15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15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15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15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15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15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5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715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715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15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15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15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15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15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15E7"/>
    <w:rPr>
      <w:rFonts w:eastAsiaTheme="majorEastAsia" w:cstheme="majorBidi"/>
      <w:color w:val="272727" w:themeColor="text1" w:themeTint="D8"/>
    </w:rPr>
  </w:style>
  <w:style w:type="paragraph" w:styleId="Title">
    <w:name w:val="Title"/>
    <w:basedOn w:val="Normal"/>
    <w:next w:val="Normal"/>
    <w:link w:val="TitleChar"/>
    <w:uiPriority w:val="10"/>
    <w:qFormat/>
    <w:rsid w:val="00F715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15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15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15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15E7"/>
    <w:pPr>
      <w:spacing w:before="160"/>
      <w:jc w:val="center"/>
    </w:pPr>
    <w:rPr>
      <w:i/>
      <w:iCs/>
      <w:color w:val="404040" w:themeColor="text1" w:themeTint="BF"/>
    </w:rPr>
  </w:style>
  <w:style w:type="character" w:customStyle="1" w:styleId="QuoteChar">
    <w:name w:val="Quote Char"/>
    <w:basedOn w:val="DefaultParagraphFont"/>
    <w:link w:val="Quote"/>
    <w:uiPriority w:val="29"/>
    <w:rsid w:val="00F715E7"/>
    <w:rPr>
      <w:i/>
      <w:iCs/>
      <w:color w:val="404040" w:themeColor="text1" w:themeTint="BF"/>
    </w:rPr>
  </w:style>
  <w:style w:type="paragraph" w:styleId="ListParagraph">
    <w:name w:val="List Paragraph"/>
    <w:basedOn w:val="Normal"/>
    <w:uiPriority w:val="34"/>
    <w:qFormat/>
    <w:rsid w:val="00F715E7"/>
    <w:pPr>
      <w:ind w:left="720"/>
      <w:contextualSpacing/>
    </w:pPr>
  </w:style>
  <w:style w:type="character" w:styleId="IntenseEmphasis">
    <w:name w:val="Intense Emphasis"/>
    <w:basedOn w:val="DefaultParagraphFont"/>
    <w:uiPriority w:val="21"/>
    <w:qFormat/>
    <w:rsid w:val="00F715E7"/>
    <w:rPr>
      <w:i/>
      <w:iCs/>
      <w:color w:val="0F4761" w:themeColor="accent1" w:themeShade="BF"/>
    </w:rPr>
  </w:style>
  <w:style w:type="paragraph" w:styleId="IntenseQuote">
    <w:name w:val="Intense Quote"/>
    <w:basedOn w:val="Normal"/>
    <w:next w:val="Normal"/>
    <w:link w:val="IntenseQuoteChar"/>
    <w:uiPriority w:val="30"/>
    <w:qFormat/>
    <w:rsid w:val="00F715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15E7"/>
    <w:rPr>
      <w:i/>
      <w:iCs/>
      <w:color w:val="0F4761" w:themeColor="accent1" w:themeShade="BF"/>
    </w:rPr>
  </w:style>
  <w:style w:type="character" w:styleId="IntenseReference">
    <w:name w:val="Intense Reference"/>
    <w:basedOn w:val="DefaultParagraphFont"/>
    <w:uiPriority w:val="32"/>
    <w:qFormat/>
    <w:rsid w:val="00F715E7"/>
    <w:rPr>
      <w:b/>
      <w:bCs/>
      <w:smallCaps/>
      <w:color w:val="0F4761" w:themeColor="accent1" w:themeShade="BF"/>
      <w:spacing w:val="5"/>
    </w:rPr>
  </w:style>
  <w:style w:type="paragraph" w:styleId="Header">
    <w:name w:val="header"/>
    <w:basedOn w:val="Normal"/>
    <w:link w:val="HeaderChar"/>
    <w:uiPriority w:val="99"/>
    <w:unhideWhenUsed/>
    <w:rsid w:val="00D159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5905"/>
  </w:style>
  <w:style w:type="paragraph" w:styleId="Footer">
    <w:name w:val="footer"/>
    <w:basedOn w:val="Normal"/>
    <w:link w:val="FooterChar"/>
    <w:uiPriority w:val="99"/>
    <w:unhideWhenUsed/>
    <w:rsid w:val="00D159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5905"/>
  </w:style>
  <w:style w:type="paragraph" w:styleId="TOCHeading">
    <w:name w:val="TOC Heading"/>
    <w:basedOn w:val="Heading1"/>
    <w:next w:val="Normal"/>
    <w:uiPriority w:val="39"/>
    <w:unhideWhenUsed/>
    <w:qFormat/>
    <w:rsid w:val="00D15905"/>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D15905"/>
    <w:pPr>
      <w:spacing w:after="100"/>
    </w:pPr>
  </w:style>
  <w:style w:type="paragraph" w:styleId="TOC2">
    <w:name w:val="toc 2"/>
    <w:basedOn w:val="Normal"/>
    <w:next w:val="Normal"/>
    <w:autoRedefine/>
    <w:uiPriority w:val="39"/>
    <w:unhideWhenUsed/>
    <w:rsid w:val="00D15905"/>
    <w:pPr>
      <w:spacing w:after="100"/>
      <w:ind w:left="240"/>
    </w:pPr>
  </w:style>
  <w:style w:type="paragraph" w:styleId="TOC3">
    <w:name w:val="toc 3"/>
    <w:basedOn w:val="Normal"/>
    <w:next w:val="Normal"/>
    <w:autoRedefine/>
    <w:uiPriority w:val="39"/>
    <w:unhideWhenUsed/>
    <w:rsid w:val="00D15905"/>
    <w:pPr>
      <w:spacing w:after="100"/>
      <w:ind w:left="480"/>
    </w:pPr>
  </w:style>
  <w:style w:type="character" w:styleId="Hyperlink">
    <w:name w:val="Hyperlink"/>
    <w:basedOn w:val="DefaultParagraphFont"/>
    <w:uiPriority w:val="99"/>
    <w:unhideWhenUsed/>
    <w:rsid w:val="00D15905"/>
    <w:rPr>
      <w:color w:val="467886" w:themeColor="hyperlink"/>
      <w:u w:val="single"/>
    </w:rPr>
  </w:style>
  <w:style w:type="table" w:styleId="TableGrid">
    <w:name w:val="Table Grid"/>
    <w:basedOn w:val="TableNormal"/>
    <w:uiPriority w:val="39"/>
    <w:rsid w:val="00291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41F5"/>
    <w:rPr>
      <w:rFonts w:ascii="Times New Roman" w:hAnsi="Times New Roman" w:cs="Times New Roman"/>
    </w:rPr>
  </w:style>
  <w:style w:type="character" w:styleId="UnresolvedMention">
    <w:name w:val="Unresolved Mention"/>
    <w:basedOn w:val="DefaultParagraphFont"/>
    <w:uiPriority w:val="99"/>
    <w:semiHidden/>
    <w:unhideWhenUsed/>
    <w:rsid w:val="00CE1A96"/>
    <w:rPr>
      <w:color w:val="605E5C"/>
      <w:shd w:val="clear" w:color="auto" w:fill="E1DFDD"/>
    </w:rPr>
  </w:style>
  <w:style w:type="character" w:styleId="HTMLCode">
    <w:name w:val="HTML Code"/>
    <w:basedOn w:val="DefaultParagraphFont"/>
    <w:uiPriority w:val="99"/>
    <w:semiHidden/>
    <w:unhideWhenUsed/>
    <w:rsid w:val="007A51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516941">
      <w:bodyDiv w:val="1"/>
      <w:marLeft w:val="0"/>
      <w:marRight w:val="0"/>
      <w:marTop w:val="0"/>
      <w:marBottom w:val="0"/>
      <w:divBdr>
        <w:top w:val="none" w:sz="0" w:space="0" w:color="auto"/>
        <w:left w:val="none" w:sz="0" w:space="0" w:color="auto"/>
        <w:bottom w:val="none" w:sz="0" w:space="0" w:color="auto"/>
        <w:right w:val="none" w:sz="0" w:space="0" w:color="auto"/>
      </w:divBdr>
    </w:div>
    <w:div w:id="306321915">
      <w:bodyDiv w:val="1"/>
      <w:marLeft w:val="0"/>
      <w:marRight w:val="0"/>
      <w:marTop w:val="0"/>
      <w:marBottom w:val="0"/>
      <w:divBdr>
        <w:top w:val="none" w:sz="0" w:space="0" w:color="auto"/>
        <w:left w:val="none" w:sz="0" w:space="0" w:color="auto"/>
        <w:bottom w:val="none" w:sz="0" w:space="0" w:color="auto"/>
        <w:right w:val="none" w:sz="0" w:space="0" w:color="auto"/>
      </w:divBdr>
    </w:div>
    <w:div w:id="316610969">
      <w:bodyDiv w:val="1"/>
      <w:marLeft w:val="0"/>
      <w:marRight w:val="0"/>
      <w:marTop w:val="0"/>
      <w:marBottom w:val="0"/>
      <w:divBdr>
        <w:top w:val="none" w:sz="0" w:space="0" w:color="auto"/>
        <w:left w:val="none" w:sz="0" w:space="0" w:color="auto"/>
        <w:bottom w:val="none" w:sz="0" w:space="0" w:color="auto"/>
        <w:right w:val="none" w:sz="0" w:space="0" w:color="auto"/>
      </w:divBdr>
    </w:div>
    <w:div w:id="628584647">
      <w:bodyDiv w:val="1"/>
      <w:marLeft w:val="0"/>
      <w:marRight w:val="0"/>
      <w:marTop w:val="0"/>
      <w:marBottom w:val="0"/>
      <w:divBdr>
        <w:top w:val="none" w:sz="0" w:space="0" w:color="auto"/>
        <w:left w:val="none" w:sz="0" w:space="0" w:color="auto"/>
        <w:bottom w:val="none" w:sz="0" w:space="0" w:color="auto"/>
        <w:right w:val="none" w:sz="0" w:space="0" w:color="auto"/>
      </w:divBdr>
      <w:divsChild>
        <w:div w:id="717824510">
          <w:marLeft w:val="0"/>
          <w:marRight w:val="0"/>
          <w:marTop w:val="0"/>
          <w:marBottom w:val="0"/>
          <w:divBdr>
            <w:top w:val="none" w:sz="0" w:space="0" w:color="auto"/>
            <w:left w:val="none" w:sz="0" w:space="0" w:color="auto"/>
            <w:bottom w:val="none" w:sz="0" w:space="0" w:color="auto"/>
            <w:right w:val="none" w:sz="0" w:space="0" w:color="auto"/>
          </w:divBdr>
          <w:divsChild>
            <w:div w:id="1990477516">
              <w:marLeft w:val="0"/>
              <w:marRight w:val="0"/>
              <w:marTop w:val="0"/>
              <w:marBottom w:val="0"/>
              <w:divBdr>
                <w:top w:val="none" w:sz="0" w:space="0" w:color="auto"/>
                <w:left w:val="none" w:sz="0" w:space="0" w:color="auto"/>
                <w:bottom w:val="none" w:sz="0" w:space="0" w:color="auto"/>
                <w:right w:val="none" w:sz="0" w:space="0" w:color="auto"/>
              </w:divBdr>
              <w:divsChild>
                <w:div w:id="36703699">
                  <w:marLeft w:val="0"/>
                  <w:marRight w:val="0"/>
                  <w:marTop w:val="0"/>
                  <w:marBottom w:val="0"/>
                  <w:divBdr>
                    <w:top w:val="none" w:sz="0" w:space="0" w:color="auto"/>
                    <w:left w:val="none" w:sz="0" w:space="0" w:color="auto"/>
                    <w:bottom w:val="none" w:sz="0" w:space="0" w:color="auto"/>
                    <w:right w:val="none" w:sz="0" w:space="0" w:color="auto"/>
                  </w:divBdr>
                  <w:divsChild>
                    <w:div w:id="406073077">
                      <w:marLeft w:val="0"/>
                      <w:marRight w:val="0"/>
                      <w:marTop w:val="0"/>
                      <w:marBottom w:val="0"/>
                      <w:divBdr>
                        <w:top w:val="none" w:sz="0" w:space="0" w:color="auto"/>
                        <w:left w:val="none" w:sz="0" w:space="0" w:color="auto"/>
                        <w:bottom w:val="none" w:sz="0" w:space="0" w:color="auto"/>
                        <w:right w:val="none" w:sz="0" w:space="0" w:color="auto"/>
                      </w:divBdr>
                      <w:divsChild>
                        <w:div w:id="972832119">
                          <w:marLeft w:val="0"/>
                          <w:marRight w:val="0"/>
                          <w:marTop w:val="0"/>
                          <w:marBottom w:val="0"/>
                          <w:divBdr>
                            <w:top w:val="none" w:sz="0" w:space="0" w:color="auto"/>
                            <w:left w:val="none" w:sz="0" w:space="0" w:color="auto"/>
                            <w:bottom w:val="none" w:sz="0" w:space="0" w:color="auto"/>
                            <w:right w:val="none" w:sz="0" w:space="0" w:color="auto"/>
                          </w:divBdr>
                          <w:divsChild>
                            <w:div w:id="6884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601873">
      <w:bodyDiv w:val="1"/>
      <w:marLeft w:val="0"/>
      <w:marRight w:val="0"/>
      <w:marTop w:val="0"/>
      <w:marBottom w:val="0"/>
      <w:divBdr>
        <w:top w:val="none" w:sz="0" w:space="0" w:color="auto"/>
        <w:left w:val="none" w:sz="0" w:space="0" w:color="auto"/>
        <w:bottom w:val="none" w:sz="0" w:space="0" w:color="auto"/>
        <w:right w:val="none" w:sz="0" w:space="0" w:color="auto"/>
      </w:divBdr>
    </w:div>
    <w:div w:id="864486604">
      <w:bodyDiv w:val="1"/>
      <w:marLeft w:val="0"/>
      <w:marRight w:val="0"/>
      <w:marTop w:val="0"/>
      <w:marBottom w:val="0"/>
      <w:divBdr>
        <w:top w:val="none" w:sz="0" w:space="0" w:color="auto"/>
        <w:left w:val="none" w:sz="0" w:space="0" w:color="auto"/>
        <w:bottom w:val="none" w:sz="0" w:space="0" w:color="auto"/>
        <w:right w:val="none" w:sz="0" w:space="0" w:color="auto"/>
      </w:divBdr>
    </w:div>
    <w:div w:id="914315534">
      <w:bodyDiv w:val="1"/>
      <w:marLeft w:val="0"/>
      <w:marRight w:val="0"/>
      <w:marTop w:val="0"/>
      <w:marBottom w:val="0"/>
      <w:divBdr>
        <w:top w:val="none" w:sz="0" w:space="0" w:color="auto"/>
        <w:left w:val="none" w:sz="0" w:space="0" w:color="auto"/>
        <w:bottom w:val="none" w:sz="0" w:space="0" w:color="auto"/>
        <w:right w:val="none" w:sz="0" w:space="0" w:color="auto"/>
      </w:divBdr>
      <w:divsChild>
        <w:div w:id="1528912673">
          <w:marLeft w:val="0"/>
          <w:marRight w:val="0"/>
          <w:marTop w:val="0"/>
          <w:marBottom w:val="0"/>
          <w:divBdr>
            <w:top w:val="none" w:sz="0" w:space="0" w:color="auto"/>
            <w:left w:val="none" w:sz="0" w:space="0" w:color="auto"/>
            <w:bottom w:val="none" w:sz="0" w:space="0" w:color="auto"/>
            <w:right w:val="none" w:sz="0" w:space="0" w:color="auto"/>
          </w:divBdr>
          <w:divsChild>
            <w:div w:id="804854898">
              <w:marLeft w:val="0"/>
              <w:marRight w:val="0"/>
              <w:marTop w:val="0"/>
              <w:marBottom w:val="0"/>
              <w:divBdr>
                <w:top w:val="none" w:sz="0" w:space="0" w:color="auto"/>
                <w:left w:val="none" w:sz="0" w:space="0" w:color="auto"/>
                <w:bottom w:val="none" w:sz="0" w:space="0" w:color="auto"/>
                <w:right w:val="none" w:sz="0" w:space="0" w:color="auto"/>
              </w:divBdr>
              <w:divsChild>
                <w:div w:id="324434163">
                  <w:marLeft w:val="0"/>
                  <w:marRight w:val="0"/>
                  <w:marTop w:val="0"/>
                  <w:marBottom w:val="0"/>
                  <w:divBdr>
                    <w:top w:val="none" w:sz="0" w:space="0" w:color="auto"/>
                    <w:left w:val="none" w:sz="0" w:space="0" w:color="auto"/>
                    <w:bottom w:val="none" w:sz="0" w:space="0" w:color="auto"/>
                    <w:right w:val="none" w:sz="0" w:space="0" w:color="auto"/>
                  </w:divBdr>
                  <w:divsChild>
                    <w:div w:id="1999504138">
                      <w:marLeft w:val="0"/>
                      <w:marRight w:val="0"/>
                      <w:marTop w:val="0"/>
                      <w:marBottom w:val="0"/>
                      <w:divBdr>
                        <w:top w:val="none" w:sz="0" w:space="0" w:color="auto"/>
                        <w:left w:val="none" w:sz="0" w:space="0" w:color="auto"/>
                        <w:bottom w:val="none" w:sz="0" w:space="0" w:color="auto"/>
                        <w:right w:val="none" w:sz="0" w:space="0" w:color="auto"/>
                      </w:divBdr>
                      <w:divsChild>
                        <w:div w:id="872352078">
                          <w:marLeft w:val="0"/>
                          <w:marRight w:val="0"/>
                          <w:marTop w:val="0"/>
                          <w:marBottom w:val="0"/>
                          <w:divBdr>
                            <w:top w:val="none" w:sz="0" w:space="0" w:color="auto"/>
                            <w:left w:val="none" w:sz="0" w:space="0" w:color="auto"/>
                            <w:bottom w:val="none" w:sz="0" w:space="0" w:color="auto"/>
                            <w:right w:val="none" w:sz="0" w:space="0" w:color="auto"/>
                          </w:divBdr>
                          <w:divsChild>
                            <w:div w:id="14594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084878">
      <w:bodyDiv w:val="1"/>
      <w:marLeft w:val="0"/>
      <w:marRight w:val="0"/>
      <w:marTop w:val="0"/>
      <w:marBottom w:val="0"/>
      <w:divBdr>
        <w:top w:val="none" w:sz="0" w:space="0" w:color="auto"/>
        <w:left w:val="none" w:sz="0" w:space="0" w:color="auto"/>
        <w:bottom w:val="none" w:sz="0" w:space="0" w:color="auto"/>
        <w:right w:val="none" w:sz="0" w:space="0" w:color="auto"/>
      </w:divBdr>
    </w:div>
    <w:div w:id="1109010173">
      <w:bodyDiv w:val="1"/>
      <w:marLeft w:val="0"/>
      <w:marRight w:val="0"/>
      <w:marTop w:val="0"/>
      <w:marBottom w:val="0"/>
      <w:divBdr>
        <w:top w:val="none" w:sz="0" w:space="0" w:color="auto"/>
        <w:left w:val="none" w:sz="0" w:space="0" w:color="auto"/>
        <w:bottom w:val="none" w:sz="0" w:space="0" w:color="auto"/>
        <w:right w:val="none" w:sz="0" w:space="0" w:color="auto"/>
      </w:divBdr>
      <w:divsChild>
        <w:div w:id="1934507908">
          <w:marLeft w:val="0"/>
          <w:marRight w:val="0"/>
          <w:marTop w:val="0"/>
          <w:marBottom w:val="0"/>
          <w:divBdr>
            <w:top w:val="none" w:sz="0" w:space="0" w:color="auto"/>
            <w:left w:val="none" w:sz="0" w:space="0" w:color="auto"/>
            <w:bottom w:val="none" w:sz="0" w:space="0" w:color="auto"/>
            <w:right w:val="none" w:sz="0" w:space="0" w:color="auto"/>
          </w:divBdr>
          <w:divsChild>
            <w:div w:id="655884451">
              <w:marLeft w:val="0"/>
              <w:marRight w:val="0"/>
              <w:marTop w:val="0"/>
              <w:marBottom w:val="0"/>
              <w:divBdr>
                <w:top w:val="none" w:sz="0" w:space="0" w:color="auto"/>
                <w:left w:val="none" w:sz="0" w:space="0" w:color="auto"/>
                <w:bottom w:val="none" w:sz="0" w:space="0" w:color="auto"/>
                <w:right w:val="none" w:sz="0" w:space="0" w:color="auto"/>
              </w:divBdr>
              <w:divsChild>
                <w:div w:id="1520847688">
                  <w:marLeft w:val="0"/>
                  <w:marRight w:val="0"/>
                  <w:marTop w:val="0"/>
                  <w:marBottom w:val="0"/>
                  <w:divBdr>
                    <w:top w:val="none" w:sz="0" w:space="0" w:color="auto"/>
                    <w:left w:val="none" w:sz="0" w:space="0" w:color="auto"/>
                    <w:bottom w:val="none" w:sz="0" w:space="0" w:color="auto"/>
                    <w:right w:val="none" w:sz="0" w:space="0" w:color="auto"/>
                  </w:divBdr>
                  <w:divsChild>
                    <w:div w:id="916480469">
                      <w:marLeft w:val="0"/>
                      <w:marRight w:val="0"/>
                      <w:marTop w:val="0"/>
                      <w:marBottom w:val="0"/>
                      <w:divBdr>
                        <w:top w:val="none" w:sz="0" w:space="0" w:color="auto"/>
                        <w:left w:val="none" w:sz="0" w:space="0" w:color="auto"/>
                        <w:bottom w:val="none" w:sz="0" w:space="0" w:color="auto"/>
                        <w:right w:val="none" w:sz="0" w:space="0" w:color="auto"/>
                      </w:divBdr>
                      <w:divsChild>
                        <w:div w:id="81949168">
                          <w:marLeft w:val="0"/>
                          <w:marRight w:val="0"/>
                          <w:marTop w:val="0"/>
                          <w:marBottom w:val="0"/>
                          <w:divBdr>
                            <w:top w:val="none" w:sz="0" w:space="0" w:color="auto"/>
                            <w:left w:val="none" w:sz="0" w:space="0" w:color="auto"/>
                            <w:bottom w:val="none" w:sz="0" w:space="0" w:color="auto"/>
                            <w:right w:val="none" w:sz="0" w:space="0" w:color="auto"/>
                          </w:divBdr>
                          <w:divsChild>
                            <w:div w:id="17294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539381">
      <w:bodyDiv w:val="1"/>
      <w:marLeft w:val="0"/>
      <w:marRight w:val="0"/>
      <w:marTop w:val="0"/>
      <w:marBottom w:val="0"/>
      <w:divBdr>
        <w:top w:val="none" w:sz="0" w:space="0" w:color="auto"/>
        <w:left w:val="none" w:sz="0" w:space="0" w:color="auto"/>
        <w:bottom w:val="none" w:sz="0" w:space="0" w:color="auto"/>
        <w:right w:val="none" w:sz="0" w:space="0" w:color="auto"/>
      </w:divBdr>
      <w:divsChild>
        <w:div w:id="1171793925">
          <w:marLeft w:val="0"/>
          <w:marRight w:val="0"/>
          <w:marTop w:val="0"/>
          <w:marBottom w:val="0"/>
          <w:divBdr>
            <w:top w:val="none" w:sz="0" w:space="0" w:color="auto"/>
            <w:left w:val="none" w:sz="0" w:space="0" w:color="auto"/>
            <w:bottom w:val="none" w:sz="0" w:space="0" w:color="auto"/>
            <w:right w:val="none" w:sz="0" w:space="0" w:color="auto"/>
          </w:divBdr>
          <w:divsChild>
            <w:div w:id="283276371">
              <w:marLeft w:val="0"/>
              <w:marRight w:val="0"/>
              <w:marTop w:val="0"/>
              <w:marBottom w:val="0"/>
              <w:divBdr>
                <w:top w:val="none" w:sz="0" w:space="0" w:color="auto"/>
                <w:left w:val="none" w:sz="0" w:space="0" w:color="auto"/>
                <w:bottom w:val="none" w:sz="0" w:space="0" w:color="auto"/>
                <w:right w:val="none" w:sz="0" w:space="0" w:color="auto"/>
              </w:divBdr>
              <w:divsChild>
                <w:div w:id="561907846">
                  <w:marLeft w:val="0"/>
                  <w:marRight w:val="0"/>
                  <w:marTop w:val="0"/>
                  <w:marBottom w:val="0"/>
                  <w:divBdr>
                    <w:top w:val="none" w:sz="0" w:space="0" w:color="auto"/>
                    <w:left w:val="none" w:sz="0" w:space="0" w:color="auto"/>
                    <w:bottom w:val="none" w:sz="0" w:space="0" w:color="auto"/>
                    <w:right w:val="none" w:sz="0" w:space="0" w:color="auto"/>
                  </w:divBdr>
                  <w:divsChild>
                    <w:div w:id="2068725752">
                      <w:marLeft w:val="0"/>
                      <w:marRight w:val="0"/>
                      <w:marTop w:val="0"/>
                      <w:marBottom w:val="0"/>
                      <w:divBdr>
                        <w:top w:val="none" w:sz="0" w:space="0" w:color="auto"/>
                        <w:left w:val="none" w:sz="0" w:space="0" w:color="auto"/>
                        <w:bottom w:val="none" w:sz="0" w:space="0" w:color="auto"/>
                        <w:right w:val="none" w:sz="0" w:space="0" w:color="auto"/>
                      </w:divBdr>
                      <w:divsChild>
                        <w:div w:id="1129779658">
                          <w:marLeft w:val="0"/>
                          <w:marRight w:val="0"/>
                          <w:marTop w:val="0"/>
                          <w:marBottom w:val="0"/>
                          <w:divBdr>
                            <w:top w:val="none" w:sz="0" w:space="0" w:color="auto"/>
                            <w:left w:val="none" w:sz="0" w:space="0" w:color="auto"/>
                            <w:bottom w:val="none" w:sz="0" w:space="0" w:color="auto"/>
                            <w:right w:val="none" w:sz="0" w:space="0" w:color="auto"/>
                          </w:divBdr>
                          <w:divsChild>
                            <w:div w:id="876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746151">
      <w:bodyDiv w:val="1"/>
      <w:marLeft w:val="0"/>
      <w:marRight w:val="0"/>
      <w:marTop w:val="0"/>
      <w:marBottom w:val="0"/>
      <w:divBdr>
        <w:top w:val="none" w:sz="0" w:space="0" w:color="auto"/>
        <w:left w:val="none" w:sz="0" w:space="0" w:color="auto"/>
        <w:bottom w:val="none" w:sz="0" w:space="0" w:color="auto"/>
        <w:right w:val="none" w:sz="0" w:space="0" w:color="auto"/>
      </w:divBdr>
    </w:div>
    <w:div w:id="1680503263">
      <w:bodyDiv w:val="1"/>
      <w:marLeft w:val="0"/>
      <w:marRight w:val="0"/>
      <w:marTop w:val="0"/>
      <w:marBottom w:val="0"/>
      <w:divBdr>
        <w:top w:val="none" w:sz="0" w:space="0" w:color="auto"/>
        <w:left w:val="none" w:sz="0" w:space="0" w:color="auto"/>
        <w:bottom w:val="none" w:sz="0" w:space="0" w:color="auto"/>
        <w:right w:val="none" w:sz="0" w:space="0" w:color="auto"/>
      </w:divBdr>
      <w:divsChild>
        <w:div w:id="480317200">
          <w:marLeft w:val="0"/>
          <w:marRight w:val="0"/>
          <w:marTop w:val="0"/>
          <w:marBottom w:val="0"/>
          <w:divBdr>
            <w:top w:val="none" w:sz="0" w:space="0" w:color="auto"/>
            <w:left w:val="none" w:sz="0" w:space="0" w:color="auto"/>
            <w:bottom w:val="none" w:sz="0" w:space="0" w:color="auto"/>
            <w:right w:val="none" w:sz="0" w:space="0" w:color="auto"/>
          </w:divBdr>
          <w:divsChild>
            <w:div w:id="1585412809">
              <w:marLeft w:val="0"/>
              <w:marRight w:val="0"/>
              <w:marTop w:val="0"/>
              <w:marBottom w:val="0"/>
              <w:divBdr>
                <w:top w:val="none" w:sz="0" w:space="0" w:color="auto"/>
                <w:left w:val="none" w:sz="0" w:space="0" w:color="auto"/>
                <w:bottom w:val="none" w:sz="0" w:space="0" w:color="auto"/>
                <w:right w:val="none" w:sz="0" w:space="0" w:color="auto"/>
              </w:divBdr>
              <w:divsChild>
                <w:div w:id="1410152364">
                  <w:marLeft w:val="0"/>
                  <w:marRight w:val="0"/>
                  <w:marTop w:val="0"/>
                  <w:marBottom w:val="0"/>
                  <w:divBdr>
                    <w:top w:val="none" w:sz="0" w:space="0" w:color="auto"/>
                    <w:left w:val="none" w:sz="0" w:space="0" w:color="auto"/>
                    <w:bottom w:val="none" w:sz="0" w:space="0" w:color="auto"/>
                    <w:right w:val="none" w:sz="0" w:space="0" w:color="auto"/>
                  </w:divBdr>
                  <w:divsChild>
                    <w:div w:id="453258946">
                      <w:marLeft w:val="0"/>
                      <w:marRight w:val="0"/>
                      <w:marTop w:val="0"/>
                      <w:marBottom w:val="0"/>
                      <w:divBdr>
                        <w:top w:val="none" w:sz="0" w:space="0" w:color="auto"/>
                        <w:left w:val="none" w:sz="0" w:space="0" w:color="auto"/>
                        <w:bottom w:val="none" w:sz="0" w:space="0" w:color="auto"/>
                        <w:right w:val="none" w:sz="0" w:space="0" w:color="auto"/>
                      </w:divBdr>
                      <w:divsChild>
                        <w:div w:id="1222711725">
                          <w:marLeft w:val="0"/>
                          <w:marRight w:val="0"/>
                          <w:marTop w:val="0"/>
                          <w:marBottom w:val="0"/>
                          <w:divBdr>
                            <w:top w:val="none" w:sz="0" w:space="0" w:color="auto"/>
                            <w:left w:val="none" w:sz="0" w:space="0" w:color="auto"/>
                            <w:bottom w:val="none" w:sz="0" w:space="0" w:color="auto"/>
                            <w:right w:val="none" w:sz="0" w:space="0" w:color="auto"/>
                          </w:divBdr>
                          <w:divsChild>
                            <w:div w:id="14155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513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oracle.com/javaee/7/tutorial/servlets.htm"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ev.mysql.com/doc/"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mysqltutorial.org/"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javatpoint.com/example-to-connect-to-the-mysql-databas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0e3c38e-f2ee-459d-afd5-696600ec185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B40ED8DB7108B41A55B428DBC2A579D" ma:contentTypeVersion="8" ma:contentTypeDescription="Create a new document." ma:contentTypeScope="" ma:versionID="0319fd4c45592458cd4a41726620f433">
  <xsd:schema xmlns:xsd="http://www.w3.org/2001/XMLSchema" xmlns:xs="http://www.w3.org/2001/XMLSchema" xmlns:p="http://schemas.microsoft.com/office/2006/metadata/properties" xmlns:ns3="60e3c38e-f2ee-459d-afd5-696600ec1855" xmlns:ns4="feffb424-8791-423a-8a16-623de81de309" targetNamespace="http://schemas.microsoft.com/office/2006/metadata/properties" ma:root="true" ma:fieldsID="23805a58cf6e27619456f80fdb9fad9c" ns3:_="" ns4:_="">
    <xsd:import namespace="60e3c38e-f2ee-459d-afd5-696600ec1855"/>
    <xsd:import namespace="feffb424-8791-423a-8a16-623de81de30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3c38e-f2ee-459d-afd5-696600ec18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effb424-8791-423a-8a16-623de81de30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8632B-88C3-4106-8924-41F5B42D9E34}">
  <ds:schemaRefs>
    <ds:schemaRef ds:uri="http://purl.org/dc/dcmitype/"/>
    <ds:schemaRef ds:uri="feffb424-8791-423a-8a16-623de81de309"/>
    <ds:schemaRef ds:uri="60e3c38e-f2ee-459d-afd5-696600ec1855"/>
    <ds:schemaRef ds:uri="http://www.w3.org/XML/1998/namespace"/>
    <ds:schemaRef ds:uri="http://schemas.microsoft.com/office/infopath/2007/PartnerControls"/>
    <ds:schemaRef ds:uri="http://purl.org/dc/terms/"/>
    <ds:schemaRef ds:uri="http://schemas.microsoft.com/office/2006/documentManagement/types"/>
    <ds:schemaRef ds:uri="http://schemas.openxmlformats.org/package/2006/metadata/core-properties"/>
    <ds:schemaRef ds:uri="http://schemas.microsoft.com/office/2006/metadata/properties"/>
    <ds:schemaRef ds:uri="http://purl.org/dc/elements/1.1/"/>
  </ds:schemaRefs>
</ds:datastoreItem>
</file>

<file path=customXml/itemProps2.xml><?xml version="1.0" encoding="utf-8"?>
<ds:datastoreItem xmlns:ds="http://schemas.openxmlformats.org/officeDocument/2006/customXml" ds:itemID="{53D88ABC-0F49-4987-8232-9A9658785449}">
  <ds:schemaRefs>
    <ds:schemaRef ds:uri="http://schemas.microsoft.com/sharepoint/v3/contenttype/forms"/>
  </ds:schemaRefs>
</ds:datastoreItem>
</file>

<file path=customXml/itemProps3.xml><?xml version="1.0" encoding="utf-8"?>
<ds:datastoreItem xmlns:ds="http://schemas.openxmlformats.org/officeDocument/2006/customXml" ds:itemID="{B989117D-1C32-48B4-82E5-3F56B47B41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3c38e-f2ee-459d-afd5-696600ec1855"/>
    <ds:schemaRef ds:uri="feffb424-8791-423a-8a16-623de81de3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157CD9-DCBB-4BDF-921C-A08AB524F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2640</Words>
  <Characters>15054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TRUNG DŨNG</dc:creator>
  <cp:keywords/>
  <dc:description/>
  <cp:lastModifiedBy>NGUYEN QUOC DAT</cp:lastModifiedBy>
  <cp:revision>2</cp:revision>
  <dcterms:created xsi:type="dcterms:W3CDTF">2024-12-22T16:41:00Z</dcterms:created>
  <dcterms:modified xsi:type="dcterms:W3CDTF">2024-12-22T16:41:00Z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0x0101002B40ED8DB7108B41A55B428DBC2A579D</vt:lpwstr>
  </property>
</Properties>
</file>